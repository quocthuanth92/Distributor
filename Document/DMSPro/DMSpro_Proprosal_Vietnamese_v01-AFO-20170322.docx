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C97E8AF" w14:textId="77777777" w:rsidR="006E3541" w:rsidRPr="007A1519" w:rsidRDefault="006E3541" w:rsidP="006E3541">
      <w:pPr>
        <w:tabs>
          <w:tab w:val="center" w:pos="3121"/>
          <w:tab w:val="center" w:pos="7090"/>
        </w:tabs>
        <w:suppressAutoHyphens/>
        <w:spacing w:after="200" w:line="276" w:lineRule="auto"/>
        <w:ind w:right="-180"/>
        <w:rPr>
          <w:rFonts w:ascii="Segoe UI" w:eastAsia="Calibri" w:hAnsi="Segoe UI" w:cs="Segoe UI"/>
          <w:b/>
          <w:iCs/>
          <w:color w:val="2E74B5"/>
          <w:sz w:val="56"/>
          <w:szCs w:val="44"/>
          <w:lang w:val="it-IT"/>
        </w:rPr>
      </w:pPr>
      <w:r w:rsidRPr="007A1519">
        <w:rPr>
          <w:rFonts w:ascii="Segoe UI" w:eastAsia="Calibri" w:hAnsi="Segoe UI" w:cs="Segoe UI"/>
          <w:noProof/>
          <w:color w:val="7F7F7F"/>
          <w:sz w:val="24"/>
          <w:szCs w:val="24"/>
        </w:rPr>
        <mc:AlternateContent>
          <mc:Choice Requires="wpg">
            <w:drawing>
              <wp:anchor distT="0" distB="0" distL="114300" distR="114300" simplePos="0" relativeHeight="251699200" behindDoc="0" locked="0" layoutInCell="1" allowOverlap="1" wp14:anchorId="67CF4E33" wp14:editId="16F7E501">
                <wp:simplePos x="0" y="0"/>
                <wp:positionH relativeFrom="margin">
                  <wp:align>left</wp:align>
                </wp:positionH>
                <wp:positionV relativeFrom="paragraph">
                  <wp:posOffset>504758</wp:posOffset>
                </wp:positionV>
                <wp:extent cx="732742" cy="386715"/>
                <wp:effectExtent l="0" t="0" r="0" b="0"/>
                <wp:wrapNone/>
                <wp:docPr id="40" name="Group 8"/>
                <wp:cNvGraphicFramePr/>
                <a:graphic xmlns:a="http://schemas.openxmlformats.org/drawingml/2006/main">
                  <a:graphicData uri="http://schemas.microsoft.com/office/word/2010/wordprocessingGroup">
                    <wpg:wgp>
                      <wpg:cNvGrpSpPr/>
                      <wpg:grpSpPr>
                        <a:xfrm>
                          <a:off x="0" y="0"/>
                          <a:ext cx="732742" cy="386715"/>
                          <a:chOff x="0" y="0"/>
                          <a:chExt cx="1150643" cy="608916"/>
                        </a:xfrm>
                      </wpg:grpSpPr>
                      <wps:wsp>
                        <wps:cNvPr id="41" name="Isosceles Triangle 41"/>
                        <wps:cNvSpPr/>
                        <wps:spPr>
                          <a:xfrm>
                            <a:off x="468962" y="21260"/>
                            <a:ext cx="681681" cy="587656"/>
                          </a:xfrm>
                          <a:prstGeom prst="triangle">
                            <a:avLst/>
                          </a:prstGeom>
                          <a:solidFill>
                            <a:srgbClr val="FF8021"/>
                          </a:solidFill>
                          <a:ln w="25400" cap="flat" cmpd="sng" algn="ctr">
                            <a:noFill/>
                            <a:prstDash val="solid"/>
                          </a:ln>
                          <a:effectLst/>
                        </wps:spPr>
                        <wps:bodyPr rtlCol="0" anchor="ctr"/>
                      </wps:wsp>
                      <wps:wsp>
                        <wps:cNvPr id="42" name="Isosceles Triangle 42"/>
                        <wps:cNvSpPr/>
                        <wps:spPr>
                          <a:xfrm rot="10800000">
                            <a:off x="189978" y="0"/>
                            <a:ext cx="557968" cy="481007"/>
                          </a:xfrm>
                          <a:prstGeom prst="triangle">
                            <a:avLst/>
                          </a:prstGeom>
                          <a:solidFill>
                            <a:srgbClr val="982222"/>
                          </a:solidFill>
                          <a:ln w="25400" cap="flat" cmpd="sng" algn="ctr">
                            <a:noFill/>
                            <a:prstDash val="solid"/>
                          </a:ln>
                          <a:effectLst/>
                        </wps:spPr>
                        <wps:bodyPr rtlCol="0" anchor="ctr"/>
                      </wps:wsp>
                      <wps:wsp>
                        <wps:cNvPr id="43" name="Isosceles Triangle 43"/>
                        <wps:cNvSpPr/>
                        <wps:spPr>
                          <a:xfrm>
                            <a:off x="0" y="151315"/>
                            <a:ext cx="379953" cy="327546"/>
                          </a:xfrm>
                          <a:prstGeom prst="triangle">
                            <a:avLst/>
                          </a:prstGeom>
                          <a:solidFill>
                            <a:srgbClr val="707070"/>
                          </a:solidFill>
                          <a:ln w="25400" cap="flat" cmpd="sng" algn="ctr">
                            <a:noFill/>
                            <a:prstDash val="solid"/>
                          </a:ln>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5FBFD820" id="Group 8" o:spid="_x0000_s1026" style="position:absolute;margin-left:0;margin-top:39.75pt;width:57.7pt;height:30.45pt;z-index:251699200;mso-position-horizontal:left;mso-position-horizontal-relative:margin;mso-width-relative:margin;mso-height-relative:margin" coordsize="11506,6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1" o:spid="_x0000_s1027" type="#_x0000_t5" style="position:absolute;left:4689;top:212;width:6817;height:58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eaccQA&#10;AADbAAAADwAAAGRycy9kb3ducmV2LnhtbESPQUvDQBSE70L/w/IKXqTdVEVs7LZoixCQHqzt/ZF9&#10;zQaz74Xspkn/vSsIHoeZ+YZZbUbfqAt1oRY2sJhnoIhLsTVXBo5f77NnUCEiW2yEycCVAmzWk5sV&#10;5lYG/qTLIVYqQTjkaMDF2OZah9KRxzCXljh5Z+k8xiS7StsOhwT3jb7Psiftsea04LClraPy+9B7&#10;A/J2GuVOF+f9rn9wy+1QfPRSGHM7HV9fQEUa43/4r11YA48L+P2SfoB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nmnHEAAAA2wAAAA8AAAAAAAAAAAAAAAAAmAIAAGRycy9k&#10;b3ducmV2LnhtbFBLBQYAAAAABAAEAPUAAACJAwAAAAA=&#10;" fillcolor="#ff8021" stroked="f" strokeweight="2pt"/>
                <v:shape id="Isosceles Triangle 42" o:spid="_x0000_s1028" type="#_x0000_t5" style="position:absolute;left:1899;width:5580;height:4810;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6KocIA&#10;AADbAAAADwAAAGRycy9kb3ducmV2LnhtbESPW2vCQBSE3wv+h+UIfasbg5QQXUUFUUr7UC/vh+wx&#10;iWbPxuzm0n/fLRR8HGbmG2axGkwlOmpcaVnBdBKBIM6sLjlXcD7t3hIQziNrrCyTgh9ysFqOXhaY&#10;atvzN3VHn4sAYZeigsL7OpXSZQUZdBNbEwfvahuDPsgml7rBPsBNJeMoepcGSw4LBda0LSi7H1uj&#10;INcbKvcaPx5fn4m8SUMXalulXsfDeg7C0+Cf4f/2QSuYxfD3JfwA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LoqhwgAAANsAAAAPAAAAAAAAAAAAAAAAAJgCAABkcnMvZG93&#10;bnJldi54bWxQSwUGAAAAAAQABAD1AAAAhwMAAAAA&#10;" fillcolor="#982222" stroked="f" strokeweight="2pt"/>
                <v:shape id="Isosceles Triangle 43" o:spid="_x0000_s1029" type="#_x0000_t5" style="position:absolute;top:1513;width:3799;height:32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ifI8MA&#10;AADbAAAADwAAAGRycy9kb3ducmV2LnhtbESPwWrDMBBE74X8g9hAb42cttjGiWJMSCDXum0gt8Xa&#10;2CbSyliq4/59VSj0OMzMG2ZbztaIiUbfO1awXiUgiBune24VfLwfn3IQPiBrNI5JwTd5KHeLhy0W&#10;2t35jaY6tCJC2BeooAthKKT0TUcW/coNxNG7utFiiHJspR7xHuHWyOckSaXFnuNChwPtO2pu9ZdV&#10;MA/n6jO71Okk89Ph0ps0Sw0q9bicqw2IQHP4D/+1T1rB6wv8fok/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ifI8MAAADbAAAADwAAAAAAAAAAAAAAAACYAgAAZHJzL2Rv&#10;d25yZXYueG1sUEsFBgAAAAAEAAQA9QAAAIgDAAAAAA==&#10;" fillcolor="#707070" stroked="f" strokeweight="2pt"/>
                <w10:wrap anchorx="margin"/>
              </v:group>
            </w:pict>
          </mc:Fallback>
        </mc:AlternateContent>
      </w:r>
    </w:p>
    <w:p w14:paraId="2AC655F2" w14:textId="77777777" w:rsidR="006E3541" w:rsidRPr="007A1519" w:rsidRDefault="006E3541" w:rsidP="006E3541">
      <w:pPr>
        <w:tabs>
          <w:tab w:val="center" w:pos="3121"/>
          <w:tab w:val="center" w:pos="7090"/>
        </w:tabs>
        <w:suppressAutoHyphens/>
        <w:spacing w:after="200" w:line="276" w:lineRule="auto"/>
        <w:ind w:right="-180"/>
        <w:rPr>
          <w:rFonts w:ascii="Segoe UI" w:eastAsia="Calibri" w:hAnsi="Segoe UI" w:cs="Segoe UI"/>
          <w:b/>
          <w:iCs/>
          <w:color w:val="2E74B5"/>
          <w:sz w:val="56"/>
          <w:szCs w:val="44"/>
          <w:lang w:val="it-IT"/>
        </w:rPr>
      </w:pPr>
    </w:p>
    <w:p w14:paraId="15DBECA0" w14:textId="77777777" w:rsidR="006E3541" w:rsidRPr="007A1519" w:rsidRDefault="006E3541" w:rsidP="006E3541">
      <w:pPr>
        <w:tabs>
          <w:tab w:val="center" w:pos="3121"/>
          <w:tab w:val="center" w:pos="7090"/>
        </w:tabs>
        <w:suppressAutoHyphens/>
        <w:spacing w:after="200" w:line="276" w:lineRule="auto"/>
        <w:ind w:right="-180"/>
        <w:rPr>
          <w:rFonts w:ascii="Segoe UI" w:eastAsia="Calibri" w:hAnsi="Segoe UI" w:cs="Segoe UI"/>
          <w:b/>
          <w:iCs/>
          <w:color w:val="833C0B"/>
          <w:sz w:val="56"/>
          <w:szCs w:val="44"/>
          <w:lang w:val="it-IT"/>
        </w:rPr>
      </w:pPr>
      <w:r w:rsidRPr="007A1519">
        <w:rPr>
          <w:rFonts w:ascii="Segoe UI" w:eastAsia="Calibri" w:hAnsi="Segoe UI" w:cs="Segoe UI"/>
          <w:b/>
          <w:iCs/>
          <w:color w:val="833C0B"/>
          <w:sz w:val="56"/>
          <w:szCs w:val="44"/>
          <w:lang w:val="it-IT"/>
        </w:rPr>
        <w:t>ĐỀ XUẤT GIẢI PHÁP</w:t>
      </w:r>
    </w:p>
    <w:p w14:paraId="31116315" w14:textId="77777777" w:rsidR="006E3541" w:rsidRPr="007A1519" w:rsidRDefault="006E3541" w:rsidP="006E3541">
      <w:pPr>
        <w:tabs>
          <w:tab w:val="center" w:pos="3121"/>
          <w:tab w:val="center" w:pos="7090"/>
        </w:tabs>
        <w:suppressAutoHyphens/>
        <w:spacing w:after="200" w:line="276" w:lineRule="auto"/>
        <w:ind w:right="-180"/>
        <w:rPr>
          <w:rFonts w:ascii="Segoe UI" w:eastAsia="Calibri" w:hAnsi="Segoe UI" w:cs="Segoe UI"/>
          <w:b/>
          <w:i/>
          <w:iCs/>
          <w:color w:val="808080"/>
          <w:sz w:val="44"/>
          <w:szCs w:val="44"/>
          <w:lang w:val="it-IT"/>
        </w:rPr>
      </w:pPr>
      <w:r w:rsidRPr="007A1519">
        <w:rPr>
          <w:rFonts w:ascii="Segoe UI" w:eastAsia="Calibri" w:hAnsi="Segoe UI" w:cs="Segoe UI"/>
          <w:b/>
          <w:i/>
          <w:iCs/>
          <w:color w:val="808080"/>
          <w:sz w:val="44"/>
          <w:szCs w:val="44"/>
          <w:lang w:val="it-IT"/>
        </w:rPr>
        <w:t>Đề xuất kỹ thuật</w:t>
      </w:r>
    </w:p>
    <w:p w14:paraId="0312F5DF" w14:textId="77777777" w:rsidR="006E3541" w:rsidRPr="007A1519" w:rsidRDefault="006E3541" w:rsidP="006E3541">
      <w:pPr>
        <w:tabs>
          <w:tab w:val="center" w:pos="3121"/>
          <w:tab w:val="center" w:pos="7090"/>
        </w:tabs>
        <w:suppressAutoHyphens/>
        <w:spacing w:after="200" w:line="276" w:lineRule="auto"/>
        <w:ind w:right="-180"/>
        <w:rPr>
          <w:rFonts w:ascii="Segoe UI" w:eastAsia="Calibri" w:hAnsi="Segoe UI" w:cs="Segoe UI"/>
          <w:b/>
          <w:iCs/>
          <w:lang w:val="it-IT"/>
        </w:rPr>
      </w:pPr>
    </w:p>
    <w:p w14:paraId="096F2C4E" w14:textId="77777777" w:rsidR="006E3541" w:rsidRPr="007A1519" w:rsidRDefault="006E3541" w:rsidP="006E3541">
      <w:pPr>
        <w:spacing w:after="200" w:line="276" w:lineRule="auto"/>
        <w:rPr>
          <w:rFonts w:ascii="Segoe UI" w:eastAsia="Calibri" w:hAnsi="Segoe UI" w:cs="Segoe UI"/>
          <w:b/>
          <w:sz w:val="28"/>
          <w:szCs w:val="28"/>
        </w:rPr>
      </w:pPr>
    </w:p>
    <w:tbl>
      <w:tblPr>
        <w:tblStyle w:val="TableGrid1"/>
        <w:tblW w:w="9332" w:type="dxa"/>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6992"/>
      </w:tblGrid>
      <w:tr w:rsidR="006E3541" w:rsidRPr="00BB50A1" w14:paraId="5D653007" w14:textId="77777777" w:rsidTr="001A5FCD">
        <w:tc>
          <w:tcPr>
            <w:tcW w:w="2340" w:type="dxa"/>
            <w:tcBorders>
              <w:right w:val="dotted" w:sz="4" w:space="0" w:color="auto"/>
            </w:tcBorders>
          </w:tcPr>
          <w:p w14:paraId="090359F9" w14:textId="77777777" w:rsidR="006E3541" w:rsidRPr="007A1519" w:rsidRDefault="006E3541" w:rsidP="006E3541">
            <w:pPr>
              <w:spacing w:after="200" w:line="276" w:lineRule="auto"/>
              <w:ind w:left="162"/>
              <w:rPr>
                <w:rFonts w:ascii="Segoe UI" w:eastAsia="Calibri" w:hAnsi="Segoe UI" w:cs="Segoe UI"/>
                <w:i/>
                <w:color w:val="808080"/>
                <w:sz w:val="28"/>
                <w:szCs w:val="28"/>
              </w:rPr>
            </w:pPr>
            <w:r w:rsidRPr="007A1519">
              <w:rPr>
                <w:rFonts w:ascii="Segoe UI" w:eastAsia="Calibri" w:hAnsi="Segoe UI" w:cs="Segoe UI"/>
                <w:i/>
                <w:color w:val="808080"/>
                <w:sz w:val="28"/>
                <w:szCs w:val="28"/>
              </w:rPr>
              <w:t>Dự án</w:t>
            </w:r>
          </w:p>
        </w:tc>
        <w:tc>
          <w:tcPr>
            <w:tcW w:w="6992" w:type="dxa"/>
            <w:tcBorders>
              <w:left w:val="dotted" w:sz="4" w:space="0" w:color="auto"/>
            </w:tcBorders>
          </w:tcPr>
          <w:p w14:paraId="609F6150" w14:textId="77777777" w:rsidR="006E3541" w:rsidRPr="007A1519" w:rsidRDefault="006E3541" w:rsidP="006E3541">
            <w:pPr>
              <w:spacing w:after="200" w:line="276" w:lineRule="auto"/>
              <w:ind w:left="162"/>
              <w:rPr>
                <w:rFonts w:ascii="Segoe UI" w:eastAsia="Calibri" w:hAnsi="Segoe UI" w:cs="Segoe UI"/>
                <w:b/>
                <w:color w:val="808080"/>
                <w:sz w:val="28"/>
                <w:szCs w:val="28"/>
              </w:rPr>
            </w:pPr>
            <w:r w:rsidRPr="007A1519">
              <w:rPr>
                <w:rFonts w:ascii="Segoe UI" w:eastAsia="Calibri" w:hAnsi="Segoe UI" w:cs="Segoe UI"/>
                <w:b/>
                <w:color w:val="808080"/>
                <w:sz w:val="28"/>
                <w:szCs w:val="28"/>
              </w:rPr>
              <w:t>GIẢI PHÁP QUẢN LÝ PHÂN PHỐI VÀ BÁN HÀNG TRÊN NỀN TẢNG ĐIỆN TOÁN ĐÁM MÂY (CLOUD DMS)</w:t>
            </w:r>
          </w:p>
        </w:tc>
      </w:tr>
      <w:tr w:rsidR="006E3541" w:rsidRPr="00BB50A1" w14:paraId="2FE6FE77" w14:textId="77777777" w:rsidTr="001A5FCD">
        <w:tc>
          <w:tcPr>
            <w:tcW w:w="2340" w:type="dxa"/>
            <w:tcBorders>
              <w:right w:val="dotted" w:sz="4" w:space="0" w:color="auto"/>
            </w:tcBorders>
          </w:tcPr>
          <w:p w14:paraId="0DF05A0F" w14:textId="77777777" w:rsidR="006E3541" w:rsidRPr="007A1519" w:rsidRDefault="006E3541" w:rsidP="006E3541">
            <w:pPr>
              <w:spacing w:after="200" w:line="276" w:lineRule="auto"/>
              <w:ind w:left="162"/>
              <w:rPr>
                <w:rFonts w:ascii="Segoe UI" w:eastAsia="Calibri" w:hAnsi="Segoe UI" w:cs="Segoe UI"/>
                <w:i/>
                <w:color w:val="808080"/>
                <w:sz w:val="28"/>
                <w:szCs w:val="28"/>
              </w:rPr>
            </w:pPr>
            <w:r w:rsidRPr="007A1519">
              <w:rPr>
                <w:rFonts w:ascii="Segoe UI" w:eastAsia="Calibri" w:hAnsi="Segoe UI" w:cs="Segoe UI"/>
                <w:i/>
                <w:color w:val="808080"/>
                <w:sz w:val="28"/>
                <w:szCs w:val="28"/>
              </w:rPr>
              <w:t>Chủ đầu tư</w:t>
            </w:r>
          </w:p>
        </w:tc>
        <w:tc>
          <w:tcPr>
            <w:tcW w:w="6992" w:type="dxa"/>
            <w:tcBorders>
              <w:left w:val="dotted" w:sz="4" w:space="0" w:color="auto"/>
            </w:tcBorders>
          </w:tcPr>
          <w:p w14:paraId="58BB98EF" w14:textId="758BEC59" w:rsidR="006E3541" w:rsidRPr="007A1519" w:rsidRDefault="00D344AD" w:rsidP="006E3541">
            <w:pPr>
              <w:spacing w:after="200" w:line="276" w:lineRule="auto"/>
              <w:ind w:left="162"/>
              <w:rPr>
                <w:rFonts w:ascii="Segoe UI" w:eastAsia="Calibri" w:hAnsi="Segoe UI" w:cs="Segoe UI"/>
                <w:b/>
                <w:color w:val="808080"/>
                <w:sz w:val="28"/>
                <w:szCs w:val="28"/>
              </w:rPr>
            </w:pPr>
            <w:r>
              <w:rPr>
                <w:rFonts w:ascii="Segoe UI" w:eastAsia="Calibri" w:hAnsi="Segoe UI" w:cs="Segoe UI"/>
                <w:b/>
                <w:color w:val="808080"/>
                <w:sz w:val="28"/>
                <w:szCs w:val="28"/>
              </w:rPr>
              <w:t>CÔNG TY CỔ PHẦN DẦU CÁ CHÂU Á (AFO)</w:t>
            </w:r>
          </w:p>
        </w:tc>
      </w:tr>
      <w:tr w:rsidR="006E3541" w:rsidRPr="00BB50A1" w14:paraId="387AB426" w14:textId="77777777" w:rsidTr="001A5FCD">
        <w:tc>
          <w:tcPr>
            <w:tcW w:w="2340" w:type="dxa"/>
            <w:tcBorders>
              <w:right w:val="dotted" w:sz="4" w:space="0" w:color="auto"/>
            </w:tcBorders>
          </w:tcPr>
          <w:p w14:paraId="4BBCD573" w14:textId="77777777" w:rsidR="006E3541" w:rsidRPr="007A1519" w:rsidRDefault="006E3541" w:rsidP="006E3541">
            <w:pPr>
              <w:spacing w:after="200" w:line="276" w:lineRule="auto"/>
              <w:ind w:left="162"/>
              <w:rPr>
                <w:rFonts w:ascii="Segoe UI" w:eastAsia="Calibri" w:hAnsi="Segoe UI" w:cs="Segoe UI"/>
                <w:i/>
                <w:color w:val="808080"/>
                <w:sz w:val="28"/>
                <w:szCs w:val="28"/>
              </w:rPr>
            </w:pPr>
            <w:r w:rsidRPr="007A1519">
              <w:rPr>
                <w:rFonts w:ascii="Segoe UI" w:eastAsia="Calibri" w:hAnsi="Segoe UI" w:cs="Segoe UI"/>
                <w:i/>
                <w:color w:val="808080"/>
                <w:sz w:val="28"/>
                <w:szCs w:val="28"/>
              </w:rPr>
              <w:t>Nhà cung cấp</w:t>
            </w:r>
          </w:p>
        </w:tc>
        <w:tc>
          <w:tcPr>
            <w:tcW w:w="6992" w:type="dxa"/>
            <w:tcBorders>
              <w:left w:val="dotted" w:sz="4" w:space="0" w:color="auto"/>
            </w:tcBorders>
          </w:tcPr>
          <w:p w14:paraId="26557BCA" w14:textId="77777777" w:rsidR="006E3541" w:rsidRPr="007A1519" w:rsidRDefault="006E3541" w:rsidP="006E3541">
            <w:pPr>
              <w:spacing w:after="200" w:line="276" w:lineRule="auto"/>
              <w:ind w:left="162"/>
              <w:rPr>
                <w:rFonts w:ascii="Segoe UI" w:eastAsia="Calibri" w:hAnsi="Segoe UI" w:cs="Segoe UI"/>
                <w:b/>
                <w:color w:val="808080"/>
                <w:sz w:val="28"/>
                <w:szCs w:val="28"/>
              </w:rPr>
            </w:pPr>
            <w:r w:rsidRPr="007A1519">
              <w:rPr>
                <w:rFonts w:ascii="Segoe UI" w:eastAsia="Calibri" w:hAnsi="Segoe UI" w:cs="Segoe UI"/>
                <w:b/>
                <w:color w:val="808080"/>
                <w:sz w:val="28"/>
                <w:szCs w:val="28"/>
              </w:rPr>
              <w:t>CÔNG TY CỔ PHẦN DMSPRO</w:t>
            </w:r>
          </w:p>
        </w:tc>
      </w:tr>
      <w:tr w:rsidR="006E3541" w:rsidRPr="00BB50A1" w14:paraId="0AEDC427" w14:textId="77777777" w:rsidTr="001A5FCD">
        <w:tc>
          <w:tcPr>
            <w:tcW w:w="2340" w:type="dxa"/>
            <w:tcBorders>
              <w:right w:val="dotted" w:sz="4" w:space="0" w:color="auto"/>
            </w:tcBorders>
          </w:tcPr>
          <w:p w14:paraId="565DDF62" w14:textId="77777777" w:rsidR="006E3541" w:rsidRPr="007A1519" w:rsidRDefault="006E3541" w:rsidP="006E3541">
            <w:pPr>
              <w:spacing w:after="200" w:line="276" w:lineRule="auto"/>
              <w:ind w:left="162"/>
              <w:rPr>
                <w:rFonts w:ascii="Segoe UI" w:eastAsia="Calibri" w:hAnsi="Segoe UI" w:cs="Segoe UI"/>
                <w:i/>
                <w:color w:val="808080"/>
                <w:sz w:val="28"/>
                <w:szCs w:val="28"/>
              </w:rPr>
            </w:pPr>
            <w:r w:rsidRPr="007A1519">
              <w:rPr>
                <w:rFonts w:ascii="Segoe UI" w:eastAsia="Calibri" w:hAnsi="Segoe UI" w:cs="Segoe UI"/>
                <w:i/>
                <w:color w:val="808080"/>
                <w:sz w:val="28"/>
                <w:szCs w:val="28"/>
              </w:rPr>
              <w:t>Thời gian</w:t>
            </w:r>
          </w:p>
        </w:tc>
        <w:tc>
          <w:tcPr>
            <w:tcW w:w="6992" w:type="dxa"/>
            <w:tcBorders>
              <w:left w:val="dotted" w:sz="4" w:space="0" w:color="auto"/>
            </w:tcBorders>
          </w:tcPr>
          <w:p w14:paraId="6A4F9AAD" w14:textId="77777777" w:rsidR="006E3541" w:rsidRPr="007A1519" w:rsidRDefault="006E3541" w:rsidP="006E3541">
            <w:pPr>
              <w:spacing w:after="200" w:line="276" w:lineRule="auto"/>
              <w:ind w:left="162"/>
              <w:rPr>
                <w:rFonts w:ascii="Segoe UI" w:eastAsia="Calibri" w:hAnsi="Segoe UI" w:cs="Segoe UI"/>
                <w:b/>
                <w:color w:val="808080"/>
                <w:sz w:val="28"/>
                <w:szCs w:val="28"/>
              </w:rPr>
            </w:pPr>
            <w:r w:rsidRPr="007A1519">
              <w:rPr>
                <w:rFonts w:ascii="Segoe UI" w:eastAsia="Calibri" w:hAnsi="Segoe UI" w:cs="Segoe UI"/>
                <w:b/>
                <w:color w:val="808080"/>
                <w:sz w:val="28"/>
                <w:szCs w:val="28"/>
              </w:rPr>
              <w:t>03/2017</w:t>
            </w:r>
          </w:p>
        </w:tc>
      </w:tr>
    </w:tbl>
    <w:p w14:paraId="5E8AD5D2" w14:textId="494CC7DB" w:rsidR="006E3541" w:rsidRPr="007A1519" w:rsidRDefault="00B307A9" w:rsidP="006E3541">
      <w:pPr>
        <w:tabs>
          <w:tab w:val="center" w:pos="3121"/>
          <w:tab w:val="center" w:pos="7090"/>
        </w:tabs>
        <w:suppressAutoHyphens/>
        <w:spacing w:after="200" w:line="276" w:lineRule="auto"/>
        <w:ind w:right="252"/>
        <w:rPr>
          <w:rFonts w:ascii="Segoe UI" w:eastAsia="Calibri" w:hAnsi="Segoe UI" w:cs="Segoe UI"/>
          <w:b/>
          <w:sz w:val="28"/>
          <w:szCs w:val="28"/>
        </w:rPr>
      </w:pPr>
      <w:r w:rsidRPr="007A1519">
        <w:rPr>
          <w:rFonts w:ascii="Segoe UI" w:eastAsia="Calibri" w:hAnsi="Segoe UI" w:cs="Segoe UI"/>
          <w:noProof/>
        </w:rPr>
        <w:drawing>
          <wp:anchor distT="0" distB="0" distL="114300" distR="114300" simplePos="0" relativeHeight="251700224" behindDoc="0" locked="0" layoutInCell="1" allowOverlap="1" wp14:anchorId="3F190F1C" wp14:editId="5BFF17FD">
            <wp:simplePos x="0" y="0"/>
            <wp:positionH relativeFrom="column">
              <wp:posOffset>1308100</wp:posOffset>
            </wp:positionH>
            <wp:positionV relativeFrom="paragraph">
              <wp:posOffset>213360</wp:posOffset>
            </wp:positionV>
            <wp:extent cx="970439" cy="323692"/>
            <wp:effectExtent l="0" t="0" r="1270" b="635"/>
            <wp:wrapThrough wrapText="bothSides">
              <wp:wrapPolygon edited="0">
                <wp:start x="424" y="0"/>
                <wp:lineTo x="0" y="15277"/>
                <wp:lineTo x="0" y="20369"/>
                <wp:lineTo x="20356" y="20369"/>
                <wp:lineTo x="21204" y="17823"/>
                <wp:lineTo x="21204" y="11458"/>
                <wp:lineTo x="18660" y="0"/>
                <wp:lineTo x="424" y="0"/>
              </wp:wrapPolygon>
            </wp:wrapThrough>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0439" cy="323692"/>
                    </a:xfrm>
                    <a:prstGeom prst="rect">
                      <a:avLst/>
                    </a:prstGeom>
                  </pic:spPr>
                </pic:pic>
              </a:graphicData>
            </a:graphic>
          </wp:anchor>
        </w:drawing>
      </w:r>
      <w:r>
        <w:rPr>
          <w:noProof/>
        </w:rPr>
        <w:drawing>
          <wp:anchor distT="0" distB="0" distL="114300" distR="114300" simplePos="0" relativeHeight="251706368" behindDoc="0" locked="0" layoutInCell="1" allowOverlap="1" wp14:anchorId="775706F4" wp14:editId="0DB40D17">
            <wp:simplePos x="0" y="0"/>
            <wp:positionH relativeFrom="margin">
              <wp:posOffset>171450</wp:posOffset>
            </wp:positionH>
            <wp:positionV relativeFrom="paragraph">
              <wp:posOffset>83185</wp:posOffset>
            </wp:positionV>
            <wp:extent cx="865505" cy="676275"/>
            <wp:effectExtent l="0" t="0" r="0" b="9525"/>
            <wp:wrapThrough wrapText="bothSides">
              <wp:wrapPolygon edited="0">
                <wp:start x="15213" y="0"/>
                <wp:lineTo x="1902" y="3042"/>
                <wp:lineTo x="0" y="4259"/>
                <wp:lineTo x="0" y="10952"/>
                <wp:lineTo x="1426" y="19470"/>
                <wp:lineTo x="3328" y="21296"/>
                <wp:lineTo x="9033" y="21296"/>
                <wp:lineTo x="13312" y="19470"/>
                <wp:lineTo x="20919" y="9735"/>
                <wp:lineTo x="20919" y="4868"/>
                <wp:lineTo x="19968" y="608"/>
                <wp:lineTo x="18541" y="0"/>
                <wp:lineTo x="15213" y="0"/>
              </wp:wrapPolygon>
            </wp:wrapThrough>
            <wp:docPr id="7" name="Picture 7" descr="Kết quả hình ảnh cho dầu cá ran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ết quả hình ảnh cho dầu cá rane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5505" cy="676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39C856" w14:textId="35F669FC" w:rsidR="006E3541" w:rsidRPr="007A1519" w:rsidRDefault="006E3541" w:rsidP="006E3541">
      <w:pPr>
        <w:spacing w:after="200" w:line="276" w:lineRule="auto"/>
        <w:rPr>
          <w:rFonts w:ascii="Segoe UI" w:eastAsia="Calibri" w:hAnsi="Segoe UI" w:cs="Segoe UI"/>
        </w:rPr>
      </w:pPr>
    </w:p>
    <w:p w14:paraId="36C74610" w14:textId="3112AA9A" w:rsidR="006E3541" w:rsidRPr="007A1519" w:rsidRDefault="006E3541" w:rsidP="006E3541">
      <w:pPr>
        <w:spacing w:after="160" w:line="259" w:lineRule="auto"/>
        <w:ind w:left="810"/>
        <w:rPr>
          <w:rFonts w:ascii="Segoe UI" w:eastAsia="Calibri" w:hAnsi="Segoe UI" w:cs="Segoe UI"/>
        </w:rPr>
      </w:pPr>
    </w:p>
    <w:p w14:paraId="15D79DD8" w14:textId="77777777" w:rsidR="006E3541" w:rsidRPr="007A1519" w:rsidRDefault="006E3541" w:rsidP="006E3541">
      <w:pPr>
        <w:spacing w:after="160" w:line="259" w:lineRule="auto"/>
        <w:ind w:left="810"/>
        <w:rPr>
          <w:rFonts w:ascii="Segoe UI" w:eastAsia="Calibri" w:hAnsi="Segoe UI" w:cs="Segoe UI"/>
        </w:rPr>
      </w:pPr>
    </w:p>
    <w:p w14:paraId="4F53E468" w14:textId="77777777" w:rsidR="00D344AD" w:rsidRPr="007A1519" w:rsidRDefault="00D344AD" w:rsidP="006E3541">
      <w:pPr>
        <w:spacing w:after="160" w:line="259" w:lineRule="auto"/>
        <w:ind w:left="810"/>
        <w:rPr>
          <w:rFonts w:ascii="Segoe UI" w:eastAsia="Calibri" w:hAnsi="Segoe UI" w:cs="Segoe UI"/>
        </w:rPr>
      </w:pPr>
    </w:p>
    <w:p w14:paraId="3BC7375A" w14:textId="77777777" w:rsidR="006E3541" w:rsidRPr="007A1519" w:rsidRDefault="006E3541" w:rsidP="006E3541">
      <w:pPr>
        <w:spacing w:after="160" w:line="259" w:lineRule="auto"/>
        <w:rPr>
          <w:rFonts w:ascii="Segoe UI" w:eastAsia="Calibri" w:hAnsi="Segoe UI" w:cs="Segoe UI"/>
        </w:rPr>
      </w:pPr>
      <w:r w:rsidRPr="007A1519">
        <w:rPr>
          <w:rFonts w:ascii="Segoe UI" w:eastAsia="Calibri" w:hAnsi="Segoe UI" w:cs="Segoe UI"/>
          <w:noProof/>
        </w:rPr>
        <mc:AlternateContent>
          <mc:Choice Requires="wps">
            <w:drawing>
              <wp:anchor distT="45720" distB="45720" distL="114300" distR="114300" simplePos="0" relativeHeight="251698176" behindDoc="0" locked="0" layoutInCell="1" allowOverlap="1" wp14:anchorId="1F529D43" wp14:editId="3F67C7B7">
                <wp:simplePos x="0" y="0"/>
                <wp:positionH relativeFrom="column">
                  <wp:posOffset>81280</wp:posOffset>
                </wp:positionH>
                <wp:positionV relativeFrom="paragraph">
                  <wp:posOffset>393700</wp:posOffset>
                </wp:positionV>
                <wp:extent cx="6400800" cy="596900"/>
                <wp:effectExtent l="0" t="0" r="0" b="3810"/>
                <wp:wrapNone/>
                <wp:docPr id="244"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96900"/>
                        </a:xfrm>
                        <a:prstGeom prst="rect">
                          <a:avLst/>
                        </a:prstGeom>
                        <a:noFill/>
                        <a:ln w="9525">
                          <a:noFill/>
                          <a:miter lim="800000"/>
                          <a:headEnd/>
                          <a:tailEnd/>
                        </a:ln>
                      </wps:spPr>
                      <wps:txbx>
                        <w:txbxContent>
                          <w:p w14:paraId="36E288B6" w14:textId="77777777" w:rsidR="00BB351F" w:rsidRPr="006E3541" w:rsidRDefault="00BB351F" w:rsidP="006E3541">
                            <w:pPr>
                              <w:rPr>
                                <w:color w:val="833C0B"/>
                                <w:sz w:val="28"/>
                              </w:rPr>
                            </w:pPr>
                            <w:r w:rsidRPr="006E3541">
                              <w:rPr>
                                <w:color w:val="833C0B"/>
                                <w:sz w:val="28"/>
                              </w:rPr>
                              <w:t>DMSpro JOINT STOCK COMPANY</w:t>
                            </w:r>
                          </w:p>
                          <w:p w14:paraId="2BA38E54" w14:textId="77777777" w:rsidR="00BB351F" w:rsidRPr="006E3541" w:rsidRDefault="00BB351F" w:rsidP="006E3541">
                            <w:pPr>
                              <w:rPr>
                                <w:color w:val="7F7F7F"/>
                                <w:sz w:val="18"/>
                              </w:rPr>
                            </w:pPr>
                            <w:r w:rsidRPr="006E3541">
                              <w:rPr>
                                <w:color w:val="7F7F7F"/>
                                <w:sz w:val="18"/>
                              </w:rPr>
                              <w:t>Head Office: B6 Bach Dang street</w:t>
                            </w:r>
                            <w:proofErr w:type="gramStart"/>
                            <w:r w:rsidRPr="006E3541">
                              <w:rPr>
                                <w:color w:val="7F7F7F"/>
                                <w:sz w:val="18"/>
                              </w:rPr>
                              <w:t>,  Ward</w:t>
                            </w:r>
                            <w:proofErr w:type="gramEnd"/>
                            <w:r w:rsidRPr="006E3541">
                              <w:rPr>
                                <w:color w:val="7F7F7F"/>
                                <w:sz w:val="18"/>
                              </w:rPr>
                              <w:t xml:space="preserve"> 2, Tan Binh District, HCMC., VN</w:t>
                            </w:r>
                            <w:r w:rsidRPr="006E3541">
                              <w:rPr>
                                <w:color w:val="7F7F7F"/>
                                <w:sz w:val="18"/>
                              </w:rPr>
                              <w:br/>
                              <w:t xml:space="preserve">Website: </w:t>
                            </w:r>
                            <w:hyperlink r:id="rId10" w:history="1">
                              <w:r w:rsidRPr="006E3541">
                                <w:rPr>
                                  <w:rStyle w:val="Hyperlink"/>
                                  <w:color w:val="7F7F7F"/>
                                  <w:sz w:val="18"/>
                                </w:rPr>
                                <w:t>www.dmspro.vn</w:t>
                              </w:r>
                            </w:hyperlink>
                            <w:r w:rsidRPr="006E3541">
                              <w:rPr>
                                <w:color w:val="7F7F7F"/>
                                <w:sz w:val="18"/>
                              </w:rPr>
                              <w:t xml:space="preserve">  |  Email: info@dmsprovn  |  Tax code: 0311 824 056  |  Call center: 1900 55 88 89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F529D43" id="_x0000_t202" coordsize="21600,21600" o:spt="202" path="m,l,21600r21600,l21600,xe">
                <v:stroke joinstyle="miter"/>
                <v:path gradientshapeok="t" o:connecttype="rect"/>
              </v:shapetype>
              <v:shape id="Text Box 244" o:spid="_x0000_s1026" type="#_x0000_t202" style="position:absolute;margin-left:6.4pt;margin-top:31pt;width:7in;height:47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" filled="f" stroked="f">
                <v:textbox style="mso-fit-shape-to-text:t">
                  <w:txbxContent>
                    <w:p w14:paraId="36E288B6" w14:textId="77777777" w:rsidR="00BB351F" w:rsidRPr="006E3541" w:rsidRDefault="00BB351F" w:rsidP="006E3541">
                      <w:pPr>
                        <w:rPr>
                          <w:color w:val="833C0B"/>
                          <w:sz w:val="28"/>
                        </w:rPr>
                      </w:pPr>
                      <w:r w:rsidRPr="006E3541">
                        <w:rPr>
                          <w:color w:val="833C0B"/>
                          <w:sz w:val="28"/>
                        </w:rPr>
                        <w:t>DMSpro JOINT STOCK COMPANY</w:t>
                      </w:r>
                    </w:p>
                    <w:p w14:paraId="2BA38E54" w14:textId="77777777" w:rsidR="00BB351F" w:rsidRPr="006E3541" w:rsidRDefault="00BB351F" w:rsidP="006E3541">
                      <w:pPr>
                        <w:rPr>
                          <w:color w:val="7F7F7F"/>
                          <w:sz w:val="18"/>
                        </w:rPr>
                      </w:pPr>
                      <w:r w:rsidRPr="006E3541">
                        <w:rPr>
                          <w:color w:val="7F7F7F"/>
                          <w:sz w:val="18"/>
                        </w:rPr>
                        <w:t>Head Office: B6 Bach Dang street</w:t>
                      </w:r>
                      <w:proofErr w:type="gramStart"/>
                      <w:r w:rsidRPr="006E3541">
                        <w:rPr>
                          <w:color w:val="7F7F7F"/>
                          <w:sz w:val="18"/>
                        </w:rPr>
                        <w:t>,  Ward</w:t>
                      </w:r>
                      <w:proofErr w:type="gramEnd"/>
                      <w:r w:rsidRPr="006E3541">
                        <w:rPr>
                          <w:color w:val="7F7F7F"/>
                          <w:sz w:val="18"/>
                        </w:rPr>
                        <w:t xml:space="preserve"> 2, Tan Binh District, HCMC., VN</w:t>
                      </w:r>
                      <w:r w:rsidRPr="006E3541">
                        <w:rPr>
                          <w:color w:val="7F7F7F"/>
                          <w:sz w:val="18"/>
                        </w:rPr>
                        <w:br/>
                        <w:t xml:space="preserve">Website: </w:t>
                      </w:r>
                      <w:hyperlink r:id="rId11" w:history="1">
                        <w:r w:rsidRPr="006E3541">
                          <w:rPr>
                            <w:rStyle w:val="Hyperlink"/>
                            <w:color w:val="7F7F7F"/>
                            <w:sz w:val="18"/>
                          </w:rPr>
                          <w:t>www.dmspro.vn</w:t>
                        </w:r>
                      </w:hyperlink>
                      <w:r w:rsidRPr="006E3541">
                        <w:rPr>
                          <w:color w:val="7F7F7F"/>
                          <w:sz w:val="18"/>
                        </w:rPr>
                        <w:t xml:space="preserve">  |  Email: info@dmsprovn  |  Tax code: 0311 824 056  |  Call center: 1900 55 88 89</w:t>
                      </w:r>
                    </w:p>
                  </w:txbxContent>
                </v:textbox>
              </v:shape>
            </w:pict>
          </mc:Fallback>
        </mc:AlternateContent>
      </w:r>
    </w:p>
    <w:p w14:paraId="64A34D09" w14:textId="77777777" w:rsidR="006E3541" w:rsidRPr="007A1519" w:rsidRDefault="006E3541" w:rsidP="006E3541">
      <w:pPr>
        <w:spacing w:after="200" w:line="276" w:lineRule="auto"/>
        <w:rPr>
          <w:rFonts w:ascii="Segoe UI" w:eastAsia="Calibri" w:hAnsi="Segoe UI" w:cs="Segoe UI"/>
          <w:sz w:val="24"/>
          <w:szCs w:val="24"/>
        </w:rPr>
      </w:pPr>
    </w:p>
    <w:p w14:paraId="3FC1C0CE" w14:textId="77777777" w:rsidR="00EF0DCE" w:rsidRPr="00475558" w:rsidRDefault="00EF0DCE">
      <w:pPr>
        <w:spacing w:after="200" w:line="276" w:lineRule="auto"/>
        <w:rPr>
          <w:rFonts w:ascii="Segoe UI" w:hAnsi="Segoe UI" w:cs="Segoe UI"/>
        </w:rPr>
      </w:pPr>
    </w:p>
    <w:sdt>
      <w:sdtPr>
        <w:rPr>
          <w:rFonts w:ascii="Arial" w:eastAsiaTheme="minorHAnsi" w:hAnsi="Arial" w:cs="Segoe UI"/>
          <w:b w:val="0"/>
          <w:bCs w:val="0"/>
          <w:caps w:val="0"/>
          <w:snapToGrid/>
          <w:sz w:val="22"/>
          <w:lang w:eastAsia="en-US"/>
        </w:rPr>
        <w:id w:val="-1743947393"/>
        <w:docPartObj>
          <w:docPartGallery w:val="Table of Contents"/>
          <w:docPartUnique/>
        </w:docPartObj>
      </w:sdtPr>
      <w:sdtEndPr>
        <w:rPr>
          <w:noProof/>
        </w:rPr>
      </w:sdtEndPr>
      <w:sdtContent>
        <w:p w14:paraId="753D81CA" w14:textId="34255DC8" w:rsidR="00505736" w:rsidRPr="00BB50A1" w:rsidRDefault="00505736" w:rsidP="00095E09">
          <w:pPr>
            <w:pStyle w:val="TOCHeading"/>
            <w:spacing w:line="276" w:lineRule="auto"/>
            <w:rPr>
              <w:rFonts w:cs="Segoe UI"/>
            </w:rPr>
          </w:pPr>
          <w:r w:rsidRPr="00475558">
            <w:rPr>
              <w:rFonts w:cs="Segoe UI"/>
            </w:rPr>
            <w:t>M</w:t>
          </w:r>
          <w:r w:rsidRPr="00BB50A1">
            <w:rPr>
              <w:rFonts w:cs="Segoe UI"/>
            </w:rPr>
            <w:t>ỤC LỤC</w:t>
          </w:r>
        </w:p>
        <w:p w14:paraId="12436905" w14:textId="77777777" w:rsidR="00B307A9" w:rsidRDefault="00E92B50">
          <w:pPr>
            <w:pStyle w:val="TOC1"/>
            <w:rPr>
              <w:rFonts w:asciiTheme="minorHAnsi" w:eastAsiaTheme="minorEastAsia" w:hAnsiTheme="minorHAnsi"/>
              <w:b w:val="0"/>
              <w:caps w:val="0"/>
              <w:noProof/>
            </w:rPr>
          </w:pPr>
          <w:r w:rsidRPr="007A1519">
            <w:rPr>
              <w:rFonts w:cs="Segoe UI"/>
              <w:caps w:val="0"/>
            </w:rPr>
            <w:fldChar w:fldCharType="begin"/>
          </w:r>
          <w:r w:rsidRPr="00BB50A1">
            <w:rPr>
              <w:rFonts w:cs="Segoe UI"/>
              <w:caps w:val="0"/>
            </w:rPr>
            <w:instrText xml:space="preserve"> TOC \o "1-3" \h \z \u </w:instrText>
          </w:r>
          <w:r w:rsidRPr="007A1519">
            <w:rPr>
              <w:rFonts w:cs="Segoe UI"/>
              <w:caps w:val="0"/>
            </w:rPr>
            <w:fldChar w:fldCharType="separate"/>
          </w:r>
          <w:hyperlink w:anchor="_Toc477962828" w:history="1">
            <w:r w:rsidR="00B307A9" w:rsidRPr="002B35D3">
              <w:rPr>
                <w:rStyle w:val="Hyperlink"/>
                <w:rFonts w:cs="Segoe UI"/>
                <w:noProof/>
              </w:rPr>
              <w:t>LỜI GIỚI THIỆU</w:t>
            </w:r>
            <w:r w:rsidR="00B307A9">
              <w:rPr>
                <w:noProof/>
                <w:webHidden/>
              </w:rPr>
              <w:tab/>
            </w:r>
            <w:r w:rsidR="00B307A9">
              <w:rPr>
                <w:noProof/>
                <w:webHidden/>
              </w:rPr>
              <w:fldChar w:fldCharType="begin"/>
            </w:r>
            <w:r w:rsidR="00B307A9">
              <w:rPr>
                <w:noProof/>
                <w:webHidden/>
              </w:rPr>
              <w:instrText xml:space="preserve"> PAGEREF _Toc477962828 \h </w:instrText>
            </w:r>
            <w:r w:rsidR="00B307A9">
              <w:rPr>
                <w:noProof/>
                <w:webHidden/>
              </w:rPr>
            </w:r>
            <w:r w:rsidR="00B307A9">
              <w:rPr>
                <w:noProof/>
                <w:webHidden/>
              </w:rPr>
              <w:fldChar w:fldCharType="separate"/>
            </w:r>
            <w:r w:rsidR="006E126F">
              <w:rPr>
                <w:noProof/>
                <w:webHidden/>
              </w:rPr>
              <w:t>3</w:t>
            </w:r>
            <w:r w:rsidR="00B307A9">
              <w:rPr>
                <w:noProof/>
                <w:webHidden/>
              </w:rPr>
              <w:fldChar w:fldCharType="end"/>
            </w:r>
          </w:hyperlink>
        </w:p>
        <w:p w14:paraId="3F209885" w14:textId="77777777" w:rsidR="00B307A9" w:rsidRDefault="00A62E91">
          <w:pPr>
            <w:pStyle w:val="TOC1"/>
            <w:rPr>
              <w:rFonts w:asciiTheme="minorHAnsi" w:eastAsiaTheme="minorEastAsia" w:hAnsiTheme="minorHAnsi"/>
              <w:b w:val="0"/>
              <w:caps w:val="0"/>
              <w:noProof/>
            </w:rPr>
          </w:pPr>
          <w:hyperlink w:anchor="_Toc477962829" w:history="1">
            <w:r w:rsidR="00B307A9" w:rsidRPr="002B35D3">
              <w:rPr>
                <w:rStyle w:val="Hyperlink"/>
                <w:rFonts w:cs="Segoe UI"/>
                <w:noProof/>
              </w:rPr>
              <w:t>1</w:t>
            </w:r>
            <w:r w:rsidR="00B307A9">
              <w:rPr>
                <w:rFonts w:asciiTheme="minorHAnsi" w:eastAsiaTheme="minorEastAsia" w:hAnsiTheme="minorHAnsi"/>
                <w:b w:val="0"/>
                <w:caps w:val="0"/>
                <w:noProof/>
              </w:rPr>
              <w:tab/>
            </w:r>
            <w:r w:rsidR="00B307A9" w:rsidRPr="002B35D3">
              <w:rPr>
                <w:rStyle w:val="Hyperlink"/>
                <w:rFonts w:cs="Segoe UI"/>
                <w:noProof/>
              </w:rPr>
              <w:t>PHẠM VI GIẢI PHÁP VÀ KẾ HOẠCH TRIỂN KHAI ĐỀ XUẤT CHO AFO</w:t>
            </w:r>
            <w:r w:rsidR="00B307A9">
              <w:rPr>
                <w:noProof/>
                <w:webHidden/>
              </w:rPr>
              <w:tab/>
            </w:r>
            <w:r w:rsidR="00B307A9">
              <w:rPr>
                <w:noProof/>
                <w:webHidden/>
              </w:rPr>
              <w:fldChar w:fldCharType="begin"/>
            </w:r>
            <w:r w:rsidR="00B307A9">
              <w:rPr>
                <w:noProof/>
                <w:webHidden/>
              </w:rPr>
              <w:instrText xml:space="preserve"> PAGEREF _Toc477962829 \h </w:instrText>
            </w:r>
            <w:r w:rsidR="00B307A9">
              <w:rPr>
                <w:noProof/>
                <w:webHidden/>
              </w:rPr>
            </w:r>
            <w:r w:rsidR="00B307A9">
              <w:rPr>
                <w:noProof/>
                <w:webHidden/>
              </w:rPr>
              <w:fldChar w:fldCharType="separate"/>
            </w:r>
            <w:r w:rsidR="006E126F">
              <w:rPr>
                <w:noProof/>
                <w:webHidden/>
              </w:rPr>
              <w:t>6</w:t>
            </w:r>
            <w:r w:rsidR="00B307A9">
              <w:rPr>
                <w:noProof/>
                <w:webHidden/>
              </w:rPr>
              <w:fldChar w:fldCharType="end"/>
            </w:r>
          </w:hyperlink>
        </w:p>
        <w:p w14:paraId="6087F208" w14:textId="77777777" w:rsidR="00B307A9" w:rsidRDefault="00A62E91">
          <w:pPr>
            <w:pStyle w:val="TOC2"/>
            <w:tabs>
              <w:tab w:val="left" w:pos="880"/>
              <w:tab w:val="right" w:leader="dot" w:pos="9350"/>
            </w:tabs>
            <w:rPr>
              <w:rFonts w:asciiTheme="minorHAnsi" w:eastAsiaTheme="minorEastAsia" w:hAnsiTheme="minorHAnsi"/>
              <w:b w:val="0"/>
              <w:caps w:val="0"/>
              <w:noProof/>
              <w:sz w:val="22"/>
            </w:rPr>
          </w:pPr>
          <w:hyperlink w:anchor="_Toc477962830" w:history="1">
            <w:r w:rsidR="00B307A9" w:rsidRPr="002B35D3">
              <w:rPr>
                <w:rStyle w:val="Hyperlink"/>
                <w:rFonts w:cs="Segoe UI"/>
                <w:noProof/>
              </w:rPr>
              <w:t>1.1</w:t>
            </w:r>
            <w:r w:rsidR="00B307A9">
              <w:rPr>
                <w:rFonts w:asciiTheme="minorHAnsi" w:eastAsiaTheme="minorEastAsia" w:hAnsiTheme="minorHAnsi"/>
                <w:b w:val="0"/>
                <w:caps w:val="0"/>
                <w:noProof/>
                <w:sz w:val="22"/>
              </w:rPr>
              <w:tab/>
            </w:r>
            <w:r w:rsidR="00B307A9" w:rsidRPr="002B35D3">
              <w:rPr>
                <w:rStyle w:val="Hyperlink"/>
                <w:rFonts w:cs="Segoe UI"/>
                <w:noProof/>
              </w:rPr>
              <w:t>PHẠM VI giải pháp</w:t>
            </w:r>
            <w:r w:rsidR="00B307A9">
              <w:rPr>
                <w:noProof/>
                <w:webHidden/>
              </w:rPr>
              <w:tab/>
            </w:r>
            <w:r w:rsidR="00B307A9">
              <w:rPr>
                <w:noProof/>
                <w:webHidden/>
              </w:rPr>
              <w:fldChar w:fldCharType="begin"/>
            </w:r>
            <w:r w:rsidR="00B307A9">
              <w:rPr>
                <w:noProof/>
                <w:webHidden/>
              </w:rPr>
              <w:instrText xml:space="preserve"> PAGEREF _Toc477962830 \h </w:instrText>
            </w:r>
            <w:r w:rsidR="00B307A9">
              <w:rPr>
                <w:noProof/>
                <w:webHidden/>
              </w:rPr>
            </w:r>
            <w:r w:rsidR="00B307A9">
              <w:rPr>
                <w:noProof/>
                <w:webHidden/>
              </w:rPr>
              <w:fldChar w:fldCharType="separate"/>
            </w:r>
            <w:r w:rsidR="006E126F">
              <w:rPr>
                <w:noProof/>
                <w:webHidden/>
              </w:rPr>
              <w:t>6</w:t>
            </w:r>
            <w:r w:rsidR="00B307A9">
              <w:rPr>
                <w:noProof/>
                <w:webHidden/>
              </w:rPr>
              <w:fldChar w:fldCharType="end"/>
            </w:r>
          </w:hyperlink>
        </w:p>
        <w:p w14:paraId="5A5CF89E"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31" w:history="1">
            <w:r w:rsidR="00B307A9" w:rsidRPr="002B35D3">
              <w:rPr>
                <w:rStyle w:val="Hyperlink"/>
                <w:rFonts w:cs="Segoe UI"/>
                <w:noProof/>
              </w:rPr>
              <w:t>1.1.1</w:t>
            </w:r>
            <w:r w:rsidR="00B307A9">
              <w:rPr>
                <w:rFonts w:asciiTheme="minorHAnsi" w:eastAsiaTheme="minorEastAsia" w:hAnsiTheme="minorHAnsi"/>
                <w:caps w:val="0"/>
                <w:noProof/>
                <w:sz w:val="22"/>
              </w:rPr>
              <w:tab/>
            </w:r>
            <w:r w:rsidR="00B307A9" w:rsidRPr="002B35D3">
              <w:rPr>
                <w:rStyle w:val="Hyperlink"/>
                <w:rFonts w:cs="Segoe UI"/>
                <w:noProof/>
              </w:rPr>
              <w:t>GIẢI PHÁP VỀ MÔ HÌNH TỔNG THỂ VÀ NGHIỆP VỤ</w:t>
            </w:r>
            <w:r w:rsidR="00B307A9">
              <w:rPr>
                <w:noProof/>
                <w:webHidden/>
              </w:rPr>
              <w:tab/>
            </w:r>
            <w:r w:rsidR="00B307A9">
              <w:rPr>
                <w:noProof/>
                <w:webHidden/>
              </w:rPr>
              <w:fldChar w:fldCharType="begin"/>
            </w:r>
            <w:r w:rsidR="00B307A9">
              <w:rPr>
                <w:noProof/>
                <w:webHidden/>
              </w:rPr>
              <w:instrText xml:space="preserve"> PAGEREF _Toc477962831 \h </w:instrText>
            </w:r>
            <w:r w:rsidR="00B307A9">
              <w:rPr>
                <w:noProof/>
                <w:webHidden/>
              </w:rPr>
            </w:r>
            <w:r w:rsidR="00B307A9">
              <w:rPr>
                <w:noProof/>
                <w:webHidden/>
              </w:rPr>
              <w:fldChar w:fldCharType="separate"/>
            </w:r>
            <w:r w:rsidR="006E126F">
              <w:rPr>
                <w:noProof/>
                <w:webHidden/>
              </w:rPr>
              <w:t>6</w:t>
            </w:r>
            <w:r w:rsidR="00B307A9">
              <w:rPr>
                <w:noProof/>
                <w:webHidden/>
              </w:rPr>
              <w:fldChar w:fldCharType="end"/>
            </w:r>
          </w:hyperlink>
        </w:p>
        <w:p w14:paraId="3BBAABD3"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32" w:history="1">
            <w:r w:rsidR="00B307A9" w:rsidRPr="002B35D3">
              <w:rPr>
                <w:rStyle w:val="Hyperlink"/>
                <w:rFonts w:cs="Segoe UI"/>
                <w:noProof/>
              </w:rPr>
              <w:t>1.1.2</w:t>
            </w:r>
            <w:r w:rsidR="00B307A9">
              <w:rPr>
                <w:rFonts w:asciiTheme="minorHAnsi" w:eastAsiaTheme="minorEastAsia" w:hAnsiTheme="minorHAnsi"/>
                <w:caps w:val="0"/>
                <w:noProof/>
                <w:sz w:val="22"/>
              </w:rPr>
              <w:tab/>
            </w:r>
            <w:r w:rsidR="00B307A9" w:rsidRPr="002B35D3">
              <w:rPr>
                <w:rStyle w:val="Hyperlink"/>
                <w:rFonts w:cs="Segoe UI"/>
                <w:noProof/>
              </w:rPr>
              <w:t>CÁC TÍNH NĂNG SẼ TRIỂN KHAI</w:t>
            </w:r>
            <w:r w:rsidR="00B307A9">
              <w:rPr>
                <w:noProof/>
                <w:webHidden/>
              </w:rPr>
              <w:tab/>
            </w:r>
            <w:r w:rsidR="00B307A9">
              <w:rPr>
                <w:noProof/>
                <w:webHidden/>
              </w:rPr>
              <w:fldChar w:fldCharType="begin"/>
            </w:r>
            <w:r w:rsidR="00B307A9">
              <w:rPr>
                <w:noProof/>
                <w:webHidden/>
              </w:rPr>
              <w:instrText xml:space="preserve"> PAGEREF _Toc477962832 \h </w:instrText>
            </w:r>
            <w:r w:rsidR="00B307A9">
              <w:rPr>
                <w:noProof/>
                <w:webHidden/>
              </w:rPr>
            </w:r>
            <w:r w:rsidR="00B307A9">
              <w:rPr>
                <w:noProof/>
                <w:webHidden/>
              </w:rPr>
              <w:fldChar w:fldCharType="separate"/>
            </w:r>
            <w:r w:rsidR="006E126F">
              <w:rPr>
                <w:noProof/>
                <w:webHidden/>
              </w:rPr>
              <w:t>8</w:t>
            </w:r>
            <w:r w:rsidR="00B307A9">
              <w:rPr>
                <w:noProof/>
                <w:webHidden/>
              </w:rPr>
              <w:fldChar w:fldCharType="end"/>
            </w:r>
          </w:hyperlink>
        </w:p>
        <w:p w14:paraId="035EA31C"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33" w:history="1">
            <w:r w:rsidR="00B307A9" w:rsidRPr="002B35D3">
              <w:rPr>
                <w:rStyle w:val="Hyperlink"/>
                <w:rFonts w:cs="Segoe UI"/>
                <w:noProof/>
              </w:rPr>
              <w:t>1.1.3</w:t>
            </w:r>
            <w:r w:rsidR="00B307A9">
              <w:rPr>
                <w:rFonts w:asciiTheme="minorHAnsi" w:eastAsiaTheme="minorEastAsia" w:hAnsiTheme="minorHAnsi"/>
                <w:caps w:val="0"/>
                <w:noProof/>
                <w:sz w:val="22"/>
              </w:rPr>
              <w:tab/>
            </w:r>
            <w:r w:rsidR="00B307A9" w:rsidRPr="002B35D3">
              <w:rPr>
                <w:rStyle w:val="Hyperlink"/>
                <w:rFonts w:cs="Segoe UI"/>
                <w:noProof/>
              </w:rPr>
              <w:t>PHẠM VI QUY TRÌNH</w:t>
            </w:r>
            <w:r w:rsidR="00B307A9">
              <w:rPr>
                <w:noProof/>
                <w:webHidden/>
              </w:rPr>
              <w:tab/>
            </w:r>
            <w:r w:rsidR="00B307A9">
              <w:rPr>
                <w:noProof/>
                <w:webHidden/>
              </w:rPr>
              <w:fldChar w:fldCharType="begin"/>
            </w:r>
            <w:r w:rsidR="00B307A9">
              <w:rPr>
                <w:noProof/>
                <w:webHidden/>
              </w:rPr>
              <w:instrText xml:space="preserve"> PAGEREF _Toc477962833 \h </w:instrText>
            </w:r>
            <w:r w:rsidR="00B307A9">
              <w:rPr>
                <w:noProof/>
                <w:webHidden/>
              </w:rPr>
            </w:r>
            <w:r w:rsidR="00B307A9">
              <w:rPr>
                <w:noProof/>
                <w:webHidden/>
              </w:rPr>
              <w:fldChar w:fldCharType="separate"/>
            </w:r>
            <w:r w:rsidR="006E126F">
              <w:rPr>
                <w:noProof/>
                <w:webHidden/>
              </w:rPr>
              <w:t>17</w:t>
            </w:r>
            <w:r w:rsidR="00B307A9">
              <w:rPr>
                <w:noProof/>
                <w:webHidden/>
              </w:rPr>
              <w:fldChar w:fldCharType="end"/>
            </w:r>
          </w:hyperlink>
        </w:p>
        <w:p w14:paraId="60A41A66"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34" w:history="1">
            <w:r w:rsidR="00B307A9" w:rsidRPr="002B35D3">
              <w:rPr>
                <w:rStyle w:val="Hyperlink"/>
                <w:rFonts w:cs="Segoe UI"/>
                <w:noProof/>
              </w:rPr>
              <w:t>1.1.4</w:t>
            </w:r>
            <w:r w:rsidR="00B307A9">
              <w:rPr>
                <w:rFonts w:asciiTheme="minorHAnsi" w:eastAsiaTheme="minorEastAsia" w:hAnsiTheme="minorHAnsi"/>
                <w:caps w:val="0"/>
                <w:noProof/>
                <w:sz w:val="22"/>
              </w:rPr>
              <w:tab/>
            </w:r>
            <w:r w:rsidR="00B307A9" w:rsidRPr="002B35D3">
              <w:rPr>
                <w:rStyle w:val="Hyperlink"/>
                <w:rFonts w:cs="Segoe UI"/>
                <w:noProof/>
              </w:rPr>
              <w:t>PHẠM VI TÙY BIẾN VÀ PHÁT TRIỂN TÍNH NĂNG BỔ SUNG</w:t>
            </w:r>
            <w:r w:rsidR="00B307A9">
              <w:rPr>
                <w:noProof/>
                <w:webHidden/>
              </w:rPr>
              <w:tab/>
            </w:r>
            <w:r w:rsidR="00B307A9">
              <w:rPr>
                <w:noProof/>
                <w:webHidden/>
              </w:rPr>
              <w:fldChar w:fldCharType="begin"/>
            </w:r>
            <w:r w:rsidR="00B307A9">
              <w:rPr>
                <w:noProof/>
                <w:webHidden/>
              </w:rPr>
              <w:instrText xml:space="preserve"> PAGEREF _Toc477962834 \h </w:instrText>
            </w:r>
            <w:r w:rsidR="00B307A9">
              <w:rPr>
                <w:noProof/>
                <w:webHidden/>
              </w:rPr>
            </w:r>
            <w:r w:rsidR="00B307A9">
              <w:rPr>
                <w:noProof/>
                <w:webHidden/>
              </w:rPr>
              <w:fldChar w:fldCharType="separate"/>
            </w:r>
            <w:r w:rsidR="006E126F">
              <w:rPr>
                <w:noProof/>
                <w:webHidden/>
              </w:rPr>
              <w:t>17</w:t>
            </w:r>
            <w:r w:rsidR="00B307A9">
              <w:rPr>
                <w:noProof/>
                <w:webHidden/>
              </w:rPr>
              <w:fldChar w:fldCharType="end"/>
            </w:r>
          </w:hyperlink>
        </w:p>
        <w:p w14:paraId="1295A1DC"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35" w:history="1">
            <w:r w:rsidR="00B307A9" w:rsidRPr="002B35D3">
              <w:rPr>
                <w:rStyle w:val="Hyperlink"/>
                <w:rFonts w:cs="Segoe UI"/>
                <w:noProof/>
              </w:rPr>
              <w:t>1.1.5</w:t>
            </w:r>
            <w:r w:rsidR="00B307A9">
              <w:rPr>
                <w:rFonts w:asciiTheme="minorHAnsi" w:eastAsiaTheme="minorEastAsia" w:hAnsiTheme="minorHAnsi"/>
                <w:caps w:val="0"/>
                <w:noProof/>
                <w:sz w:val="22"/>
              </w:rPr>
              <w:tab/>
            </w:r>
            <w:r w:rsidR="00B307A9" w:rsidRPr="002B35D3">
              <w:rPr>
                <w:rStyle w:val="Hyperlink"/>
                <w:rFonts w:cs="Segoe UI"/>
                <w:noProof/>
              </w:rPr>
              <w:t>PHẠM VI TỔ CHỨC THỰC HIỆN</w:t>
            </w:r>
            <w:r w:rsidR="00B307A9">
              <w:rPr>
                <w:noProof/>
                <w:webHidden/>
              </w:rPr>
              <w:tab/>
            </w:r>
            <w:r w:rsidR="00B307A9">
              <w:rPr>
                <w:noProof/>
                <w:webHidden/>
              </w:rPr>
              <w:fldChar w:fldCharType="begin"/>
            </w:r>
            <w:r w:rsidR="00B307A9">
              <w:rPr>
                <w:noProof/>
                <w:webHidden/>
              </w:rPr>
              <w:instrText xml:space="preserve"> PAGEREF _Toc477962835 \h </w:instrText>
            </w:r>
            <w:r w:rsidR="00B307A9">
              <w:rPr>
                <w:noProof/>
                <w:webHidden/>
              </w:rPr>
            </w:r>
            <w:r w:rsidR="00B307A9">
              <w:rPr>
                <w:noProof/>
                <w:webHidden/>
              </w:rPr>
              <w:fldChar w:fldCharType="separate"/>
            </w:r>
            <w:r w:rsidR="006E126F">
              <w:rPr>
                <w:noProof/>
                <w:webHidden/>
              </w:rPr>
              <w:t>17</w:t>
            </w:r>
            <w:r w:rsidR="00B307A9">
              <w:rPr>
                <w:noProof/>
                <w:webHidden/>
              </w:rPr>
              <w:fldChar w:fldCharType="end"/>
            </w:r>
          </w:hyperlink>
        </w:p>
        <w:p w14:paraId="116F307E"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36" w:history="1">
            <w:r w:rsidR="00B307A9" w:rsidRPr="002B35D3">
              <w:rPr>
                <w:rStyle w:val="Hyperlink"/>
                <w:rFonts w:cs="Segoe UI"/>
                <w:noProof/>
              </w:rPr>
              <w:t>1.1.6</w:t>
            </w:r>
            <w:r w:rsidR="00B307A9">
              <w:rPr>
                <w:rFonts w:asciiTheme="minorHAnsi" w:eastAsiaTheme="minorEastAsia" w:hAnsiTheme="minorHAnsi"/>
                <w:caps w:val="0"/>
                <w:noProof/>
                <w:sz w:val="22"/>
              </w:rPr>
              <w:tab/>
            </w:r>
            <w:r w:rsidR="00B307A9" w:rsidRPr="002B35D3">
              <w:rPr>
                <w:rStyle w:val="Hyperlink"/>
                <w:rFonts w:cs="Segoe UI"/>
                <w:noProof/>
              </w:rPr>
              <w:t>TRIỂN KHAI</w:t>
            </w:r>
            <w:r w:rsidR="00B307A9">
              <w:rPr>
                <w:noProof/>
                <w:webHidden/>
              </w:rPr>
              <w:tab/>
            </w:r>
            <w:r w:rsidR="00B307A9">
              <w:rPr>
                <w:noProof/>
                <w:webHidden/>
              </w:rPr>
              <w:fldChar w:fldCharType="begin"/>
            </w:r>
            <w:r w:rsidR="00B307A9">
              <w:rPr>
                <w:noProof/>
                <w:webHidden/>
              </w:rPr>
              <w:instrText xml:space="preserve"> PAGEREF _Toc477962836 \h </w:instrText>
            </w:r>
            <w:r w:rsidR="00B307A9">
              <w:rPr>
                <w:noProof/>
                <w:webHidden/>
              </w:rPr>
            </w:r>
            <w:r w:rsidR="00B307A9">
              <w:rPr>
                <w:noProof/>
                <w:webHidden/>
              </w:rPr>
              <w:fldChar w:fldCharType="separate"/>
            </w:r>
            <w:r w:rsidR="006E126F">
              <w:rPr>
                <w:noProof/>
                <w:webHidden/>
              </w:rPr>
              <w:t>18</w:t>
            </w:r>
            <w:r w:rsidR="00B307A9">
              <w:rPr>
                <w:noProof/>
                <w:webHidden/>
              </w:rPr>
              <w:fldChar w:fldCharType="end"/>
            </w:r>
          </w:hyperlink>
        </w:p>
        <w:p w14:paraId="71A414C2"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37" w:history="1">
            <w:r w:rsidR="00B307A9" w:rsidRPr="002B35D3">
              <w:rPr>
                <w:rStyle w:val="Hyperlink"/>
                <w:rFonts w:cs="Segoe UI"/>
                <w:noProof/>
              </w:rPr>
              <w:t>1.1.7</w:t>
            </w:r>
            <w:r w:rsidR="00B307A9">
              <w:rPr>
                <w:rFonts w:asciiTheme="minorHAnsi" w:eastAsiaTheme="minorEastAsia" w:hAnsiTheme="minorHAnsi"/>
                <w:caps w:val="0"/>
                <w:noProof/>
                <w:sz w:val="22"/>
              </w:rPr>
              <w:tab/>
            </w:r>
            <w:r w:rsidR="00B307A9" w:rsidRPr="002B35D3">
              <w:rPr>
                <w:rStyle w:val="Hyperlink"/>
                <w:rFonts w:cs="Segoe UI"/>
                <w:noProof/>
              </w:rPr>
              <w:t>PHẠM VI BÁO CÁO VÀ MÀN HÌNH</w:t>
            </w:r>
            <w:r w:rsidR="00B307A9">
              <w:rPr>
                <w:noProof/>
                <w:webHidden/>
              </w:rPr>
              <w:tab/>
            </w:r>
            <w:r w:rsidR="00B307A9">
              <w:rPr>
                <w:noProof/>
                <w:webHidden/>
              </w:rPr>
              <w:fldChar w:fldCharType="begin"/>
            </w:r>
            <w:r w:rsidR="00B307A9">
              <w:rPr>
                <w:noProof/>
                <w:webHidden/>
              </w:rPr>
              <w:instrText xml:space="preserve"> PAGEREF _Toc477962837 \h </w:instrText>
            </w:r>
            <w:r w:rsidR="00B307A9">
              <w:rPr>
                <w:noProof/>
                <w:webHidden/>
              </w:rPr>
            </w:r>
            <w:r w:rsidR="00B307A9">
              <w:rPr>
                <w:noProof/>
                <w:webHidden/>
              </w:rPr>
              <w:fldChar w:fldCharType="separate"/>
            </w:r>
            <w:r w:rsidR="006E126F">
              <w:rPr>
                <w:noProof/>
                <w:webHidden/>
              </w:rPr>
              <w:t>18</w:t>
            </w:r>
            <w:r w:rsidR="00B307A9">
              <w:rPr>
                <w:noProof/>
                <w:webHidden/>
              </w:rPr>
              <w:fldChar w:fldCharType="end"/>
            </w:r>
          </w:hyperlink>
        </w:p>
        <w:p w14:paraId="3EBD3F27"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38" w:history="1">
            <w:r w:rsidR="00B307A9" w:rsidRPr="002B35D3">
              <w:rPr>
                <w:rStyle w:val="Hyperlink"/>
                <w:rFonts w:cs="Segoe UI"/>
                <w:noProof/>
              </w:rPr>
              <w:t>1.1.8</w:t>
            </w:r>
            <w:r w:rsidR="00B307A9">
              <w:rPr>
                <w:rFonts w:asciiTheme="minorHAnsi" w:eastAsiaTheme="minorEastAsia" w:hAnsiTheme="minorHAnsi"/>
                <w:caps w:val="0"/>
                <w:noProof/>
                <w:sz w:val="22"/>
              </w:rPr>
              <w:tab/>
            </w:r>
            <w:r w:rsidR="00B307A9" w:rsidRPr="002B35D3">
              <w:rPr>
                <w:rStyle w:val="Hyperlink"/>
                <w:rFonts w:cs="Segoe UI"/>
                <w:noProof/>
              </w:rPr>
              <w:t>CÁC CÔNG VIỆC KHÔNG NẰM TRONG BẢN ĐỀ XUẤT</w:t>
            </w:r>
            <w:r w:rsidR="00B307A9">
              <w:rPr>
                <w:noProof/>
                <w:webHidden/>
              </w:rPr>
              <w:tab/>
            </w:r>
            <w:r w:rsidR="00B307A9">
              <w:rPr>
                <w:noProof/>
                <w:webHidden/>
              </w:rPr>
              <w:fldChar w:fldCharType="begin"/>
            </w:r>
            <w:r w:rsidR="00B307A9">
              <w:rPr>
                <w:noProof/>
                <w:webHidden/>
              </w:rPr>
              <w:instrText xml:space="preserve"> PAGEREF _Toc477962838 \h </w:instrText>
            </w:r>
            <w:r w:rsidR="00B307A9">
              <w:rPr>
                <w:noProof/>
                <w:webHidden/>
              </w:rPr>
            </w:r>
            <w:r w:rsidR="00B307A9">
              <w:rPr>
                <w:noProof/>
                <w:webHidden/>
              </w:rPr>
              <w:fldChar w:fldCharType="separate"/>
            </w:r>
            <w:r w:rsidR="006E126F">
              <w:rPr>
                <w:noProof/>
                <w:webHidden/>
              </w:rPr>
              <w:t>18</w:t>
            </w:r>
            <w:r w:rsidR="00B307A9">
              <w:rPr>
                <w:noProof/>
                <w:webHidden/>
              </w:rPr>
              <w:fldChar w:fldCharType="end"/>
            </w:r>
          </w:hyperlink>
        </w:p>
        <w:p w14:paraId="7D2C8B90"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39" w:history="1">
            <w:r w:rsidR="00B307A9" w:rsidRPr="002B35D3">
              <w:rPr>
                <w:rStyle w:val="Hyperlink"/>
                <w:rFonts w:cs="Segoe UI"/>
                <w:noProof/>
              </w:rPr>
              <w:t>1.1.9</w:t>
            </w:r>
            <w:r w:rsidR="00B307A9">
              <w:rPr>
                <w:rFonts w:asciiTheme="minorHAnsi" w:eastAsiaTheme="minorEastAsia" w:hAnsiTheme="minorHAnsi"/>
                <w:caps w:val="0"/>
                <w:noProof/>
                <w:sz w:val="22"/>
              </w:rPr>
              <w:tab/>
            </w:r>
            <w:r w:rsidR="00B307A9" w:rsidRPr="002B35D3">
              <w:rPr>
                <w:rStyle w:val="Hyperlink"/>
                <w:rFonts w:cs="Segoe UI"/>
                <w:noProof/>
              </w:rPr>
              <w:t>THỦ TỤC GIẢI QUYẾT THAY ĐỔI PHẠM VI DỰ ÁN</w:t>
            </w:r>
            <w:r w:rsidR="00B307A9">
              <w:rPr>
                <w:noProof/>
                <w:webHidden/>
              </w:rPr>
              <w:tab/>
            </w:r>
            <w:r w:rsidR="00B307A9">
              <w:rPr>
                <w:noProof/>
                <w:webHidden/>
              </w:rPr>
              <w:fldChar w:fldCharType="begin"/>
            </w:r>
            <w:r w:rsidR="00B307A9">
              <w:rPr>
                <w:noProof/>
                <w:webHidden/>
              </w:rPr>
              <w:instrText xml:space="preserve"> PAGEREF _Toc477962839 \h </w:instrText>
            </w:r>
            <w:r w:rsidR="00B307A9">
              <w:rPr>
                <w:noProof/>
                <w:webHidden/>
              </w:rPr>
            </w:r>
            <w:r w:rsidR="00B307A9">
              <w:rPr>
                <w:noProof/>
                <w:webHidden/>
              </w:rPr>
              <w:fldChar w:fldCharType="separate"/>
            </w:r>
            <w:r w:rsidR="006E126F">
              <w:rPr>
                <w:noProof/>
                <w:webHidden/>
              </w:rPr>
              <w:t>19</w:t>
            </w:r>
            <w:r w:rsidR="00B307A9">
              <w:rPr>
                <w:noProof/>
                <w:webHidden/>
              </w:rPr>
              <w:fldChar w:fldCharType="end"/>
            </w:r>
          </w:hyperlink>
        </w:p>
        <w:p w14:paraId="30F30FB2" w14:textId="77777777" w:rsidR="00B307A9" w:rsidRDefault="00A62E91">
          <w:pPr>
            <w:pStyle w:val="TOC3"/>
            <w:tabs>
              <w:tab w:val="left" w:pos="1320"/>
              <w:tab w:val="right" w:leader="dot" w:pos="9350"/>
            </w:tabs>
            <w:rPr>
              <w:rFonts w:asciiTheme="minorHAnsi" w:eastAsiaTheme="minorEastAsia" w:hAnsiTheme="minorHAnsi"/>
              <w:caps w:val="0"/>
              <w:noProof/>
              <w:sz w:val="22"/>
            </w:rPr>
          </w:pPr>
          <w:hyperlink w:anchor="_Toc477962840" w:history="1">
            <w:r w:rsidR="00B307A9" w:rsidRPr="002B35D3">
              <w:rPr>
                <w:rStyle w:val="Hyperlink"/>
                <w:rFonts w:cs="Segoe UI"/>
                <w:noProof/>
              </w:rPr>
              <w:t>1.1.10</w:t>
            </w:r>
            <w:r w:rsidR="00B307A9">
              <w:rPr>
                <w:rFonts w:asciiTheme="minorHAnsi" w:eastAsiaTheme="minorEastAsia" w:hAnsiTheme="minorHAnsi"/>
                <w:caps w:val="0"/>
                <w:noProof/>
                <w:sz w:val="22"/>
              </w:rPr>
              <w:tab/>
            </w:r>
            <w:r w:rsidR="00B307A9" w:rsidRPr="002B35D3">
              <w:rPr>
                <w:rStyle w:val="Hyperlink"/>
                <w:rFonts w:cs="Segoe UI"/>
                <w:noProof/>
              </w:rPr>
              <w:t>THỦ TỤC GIẢI QUYẾT CÁC VẤN ĐỀ PHÁT SINH</w:t>
            </w:r>
            <w:r w:rsidR="00B307A9">
              <w:rPr>
                <w:noProof/>
                <w:webHidden/>
              </w:rPr>
              <w:tab/>
            </w:r>
            <w:r w:rsidR="00B307A9">
              <w:rPr>
                <w:noProof/>
                <w:webHidden/>
              </w:rPr>
              <w:fldChar w:fldCharType="begin"/>
            </w:r>
            <w:r w:rsidR="00B307A9">
              <w:rPr>
                <w:noProof/>
                <w:webHidden/>
              </w:rPr>
              <w:instrText xml:space="preserve"> PAGEREF _Toc477962840 \h </w:instrText>
            </w:r>
            <w:r w:rsidR="00B307A9">
              <w:rPr>
                <w:noProof/>
                <w:webHidden/>
              </w:rPr>
            </w:r>
            <w:r w:rsidR="00B307A9">
              <w:rPr>
                <w:noProof/>
                <w:webHidden/>
              </w:rPr>
              <w:fldChar w:fldCharType="separate"/>
            </w:r>
            <w:r w:rsidR="006E126F">
              <w:rPr>
                <w:noProof/>
                <w:webHidden/>
              </w:rPr>
              <w:t>20</w:t>
            </w:r>
            <w:r w:rsidR="00B307A9">
              <w:rPr>
                <w:noProof/>
                <w:webHidden/>
              </w:rPr>
              <w:fldChar w:fldCharType="end"/>
            </w:r>
          </w:hyperlink>
        </w:p>
        <w:p w14:paraId="77ADE738" w14:textId="77777777" w:rsidR="00B307A9" w:rsidRDefault="00A62E91">
          <w:pPr>
            <w:pStyle w:val="TOC2"/>
            <w:tabs>
              <w:tab w:val="left" w:pos="880"/>
              <w:tab w:val="right" w:leader="dot" w:pos="9350"/>
            </w:tabs>
            <w:rPr>
              <w:rFonts w:asciiTheme="minorHAnsi" w:eastAsiaTheme="minorEastAsia" w:hAnsiTheme="minorHAnsi"/>
              <w:b w:val="0"/>
              <w:caps w:val="0"/>
              <w:noProof/>
              <w:sz w:val="22"/>
            </w:rPr>
          </w:pPr>
          <w:hyperlink w:anchor="_Toc477962841" w:history="1">
            <w:r w:rsidR="00B307A9" w:rsidRPr="002B35D3">
              <w:rPr>
                <w:rStyle w:val="Hyperlink"/>
                <w:rFonts w:cs="Segoe UI"/>
                <w:noProof/>
              </w:rPr>
              <w:t>1.2</w:t>
            </w:r>
            <w:r w:rsidR="00B307A9">
              <w:rPr>
                <w:rFonts w:asciiTheme="minorHAnsi" w:eastAsiaTheme="minorEastAsia" w:hAnsiTheme="minorHAnsi"/>
                <w:b w:val="0"/>
                <w:caps w:val="0"/>
                <w:noProof/>
                <w:sz w:val="22"/>
              </w:rPr>
              <w:tab/>
            </w:r>
            <w:r w:rsidR="00B307A9" w:rsidRPr="002B35D3">
              <w:rPr>
                <w:rStyle w:val="Hyperlink"/>
                <w:rFonts w:cs="Segoe UI"/>
                <w:noProof/>
              </w:rPr>
              <w:t>YÊU CẦU VỀ PHẦN CỨNG</w:t>
            </w:r>
            <w:r w:rsidR="00B307A9">
              <w:rPr>
                <w:noProof/>
                <w:webHidden/>
              </w:rPr>
              <w:tab/>
            </w:r>
            <w:r w:rsidR="00B307A9">
              <w:rPr>
                <w:noProof/>
                <w:webHidden/>
              </w:rPr>
              <w:fldChar w:fldCharType="begin"/>
            </w:r>
            <w:r w:rsidR="00B307A9">
              <w:rPr>
                <w:noProof/>
                <w:webHidden/>
              </w:rPr>
              <w:instrText xml:space="preserve"> PAGEREF _Toc477962841 \h </w:instrText>
            </w:r>
            <w:r w:rsidR="00B307A9">
              <w:rPr>
                <w:noProof/>
                <w:webHidden/>
              </w:rPr>
            </w:r>
            <w:r w:rsidR="00B307A9">
              <w:rPr>
                <w:noProof/>
                <w:webHidden/>
              </w:rPr>
              <w:fldChar w:fldCharType="separate"/>
            </w:r>
            <w:r w:rsidR="006E126F">
              <w:rPr>
                <w:noProof/>
                <w:webHidden/>
              </w:rPr>
              <w:t>20</w:t>
            </w:r>
            <w:r w:rsidR="00B307A9">
              <w:rPr>
                <w:noProof/>
                <w:webHidden/>
              </w:rPr>
              <w:fldChar w:fldCharType="end"/>
            </w:r>
          </w:hyperlink>
        </w:p>
        <w:p w14:paraId="658C3B17"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42" w:history="1">
            <w:r w:rsidR="00B307A9" w:rsidRPr="002B35D3">
              <w:rPr>
                <w:rStyle w:val="Hyperlink"/>
                <w:rFonts w:cs="Segoe UI"/>
                <w:noProof/>
              </w:rPr>
              <w:t>1.2.1</w:t>
            </w:r>
            <w:r w:rsidR="00B307A9">
              <w:rPr>
                <w:rFonts w:asciiTheme="minorHAnsi" w:eastAsiaTheme="minorEastAsia" w:hAnsiTheme="minorHAnsi"/>
                <w:caps w:val="0"/>
                <w:noProof/>
                <w:sz w:val="22"/>
              </w:rPr>
              <w:tab/>
            </w:r>
            <w:r w:rsidR="00B307A9" w:rsidRPr="002B35D3">
              <w:rPr>
                <w:rStyle w:val="Hyperlink"/>
                <w:rFonts w:cs="Segoe UI"/>
                <w:noProof/>
              </w:rPr>
              <w:t>THIẾT BỊ BÁN HÀNG CẦM TAY (CẤU HÌNH TỐI THIỂU)</w:t>
            </w:r>
            <w:r w:rsidR="00B307A9">
              <w:rPr>
                <w:noProof/>
                <w:webHidden/>
              </w:rPr>
              <w:tab/>
            </w:r>
            <w:r w:rsidR="00B307A9">
              <w:rPr>
                <w:noProof/>
                <w:webHidden/>
              </w:rPr>
              <w:fldChar w:fldCharType="begin"/>
            </w:r>
            <w:r w:rsidR="00B307A9">
              <w:rPr>
                <w:noProof/>
                <w:webHidden/>
              </w:rPr>
              <w:instrText xml:space="preserve"> PAGEREF _Toc477962842 \h </w:instrText>
            </w:r>
            <w:r w:rsidR="00B307A9">
              <w:rPr>
                <w:noProof/>
                <w:webHidden/>
              </w:rPr>
            </w:r>
            <w:r w:rsidR="00B307A9">
              <w:rPr>
                <w:noProof/>
                <w:webHidden/>
              </w:rPr>
              <w:fldChar w:fldCharType="separate"/>
            </w:r>
            <w:r w:rsidR="006E126F">
              <w:rPr>
                <w:noProof/>
                <w:webHidden/>
              </w:rPr>
              <w:t>20</w:t>
            </w:r>
            <w:r w:rsidR="00B307A9">
              <w:rPr>
                <w:noProof/>
                <w:webHidden/>
              </w:rPr>
              <w:fldChar w:fldCharType="end"/>
            </w:r>
          </w:hyperlink>
        </w:p>
        <w:p w14:paraId="4FC3C2FD" w14:textId="77777777"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43" w:history="1">
            <w:r w:rsidR="00B307A9" w:rsidRPr="002B35D3">
              <w:rPr>
                <w:rStyle w:val="Hyperlink"/>
                <w:rFonts w:cs="Segoe UI"/>
                <w:noProof/>
              </w:rPr>
              <w:t>1.2.2</w:t>
            </w:r>
            <w:r w:rsidR="00B307A9">
              <w:rPr>
                <w:rFonts w:asciiTheme="minorHAnsi" w:eastAsiaTheme="minorEastAsia" w:hAnsiTheme="minorHAnsi"/>
                <w:caps w:val="0"/>
                <w:noProof/>
                <w:sz w:val="22"/>
              </w:rPr>
              <w:tab/>
            </w:r>
            <w:r w:rsidR="00B307A9" w:rsidRPr="002B35D3">
              <w:rPr>
                <w:rStyle w:val="Hyperlink"/>
                <w:rFonts w:cs="Segoe UI"/>
                <w:noProof/>
              </w:rPr>
              <w:t>PHẦN CỨNG MÁY TÍNH ĐỂ BÀN (CẤU HÌNH TỐI THIỂU)</w:t>
            </w:r>
            <w:r w:rsidR="00B307A9">
              <w:rPr>
                <w:noProof/>
                <w:webHidden/>
              </w:rPr>
              <w:tab/>
            </w:r>
            <w:r w:rsidR="00B307A9">
              <w:rPr>
                <w:noProof/>
                <w:webHidden/>
              </w:rPr>
              <w:fldChar w:fldCharType="begin"/>
            </w:r>
            <w:r w:rsidR="00B307A9">
              <w:rPr>
                <w:noProof/>
                <w:webHidden/>
              </w:rPr>
              <w:instrText xml:space="preserve"> PAGEREF _Toc477962843 \h </w:instrText>
            </w:r>
            <w:r w:rsidR="00B307A9">
              <w:rPr>
                <w:noProof/>
                <w:webHidden/>
              </w:rPr>
            </w:r>
            <w:r w:rsidR="00B307A9">
              <w:rPr>
                <w:noProof/>
                <w:webHidden/>
              </w:rPr>
              <w:fldChar w:fldCharType="separate"/>
            </w:r>
            <w:r w:rsidR="006E126F">
              <w:rPr>
                <w:noProof/>
                <w:webHidden/>
              </w:rPr>
              <w:t>20</w:t>
            </w:r>
            <w:r w:rsidR="00B307A9">
              <w:rPr>
                <w:noProof/>
                <w:webHidden/>
              </w:rPr>
              <w:fldChar w:fldCharType="end"/>
            </w:r>
          </w:hyperlink>
        </w:p>
        <w:p w14:paraId="241C3163" w14:textId="3D74FE70" w:rsidR="00B307A9" w:rsidRDefault="00A62E91">
          <w:pPr>
            <w:pStyle w:val="TOC2"/>
            <w:tabs>
              <w:tab w:val="left" w:pos="880"/>
              <w:tab w:val="right" w:leader="dot" w:pos="9350"/>
            </w:tabs>
            <w:rPr>
              <w:rFonts w:asciiTheme="minorHAnsi" w:eastAsiaTheme="minorEastAsia" w:hAnsiTheme="minorHAnsi"/>
              <w:b w:val="0"/>
              <w:caps w:val="0"/>
              <w:noProof/>
              <w:sz w:val="22"/>
            </w:rPr>
          </w:pPr>
          <w:hyperlink w:anchor="_Toc477962844" w:history="1">
            <w:r w:rsidR="00B307A9" w:rsidRPr="002B35D3">
              <w:rPr>
                <w:rStyle w:val="Hyperlink"/>
                <w:rFonts w:cs="Segoe UI"/>
                <w:noProof/>
              </w:rPr>
              <w:t>1.3</w:t>
            </w:r>
            <w:r w:rsidR="00B307A9">
              <w:rPr>
                <w:rFonts w:asciiTheme="minorHAnsi" w:eastAsiaTheme="minorEastAsia" w:hAnsiTheme="minorHAnsi"/>
                <w:b w:val="0"/>
                <w:caps w:val="0"/>
                <w:noProof/>
                <w:sz w:val="22"/>
              </w:rPr>
              <w:tab/>
            </w:r>
            <w:r w:rsidR="00B307A9" w:rsidRPr="002B35D3">
              <w:rPr>
                <w:rStyle w:val="Hyperlink"/>
                <w:rFonts w:cs="Segoe UI"/>
                <w:noProof/>
              </w:rPr>
              <w:t>PHƯƠNG PHÁP LUẬN TRIỂN KHAI</w:t>
            </w:r>
            <w:r w:rsidR="00B307A9">
              <w:rPr>
                <w:noProof/>
                <w:webHidden/>
              </w:rPr>
              <w:tab/>
            </w:r>
            <w:r w:rsidR="00B307A9">
              <w:rPr>
                <w:noProof/>
                <w:webHidden/>
              </w:rPr>
              <w:fldChar w:fldCharType="begin"/>
            </w:r>
            <w:r w:rsidR="00B307A9">
              <w:rPr>
                <w:noProof/>
                <w:webHidden/>
              </w:rPr>
              <w:instrText xml:space="preserve"> PAGEREF _Toc477962844 \h </w:instrText>
            </w:r>
            <w:r w:rsidR="00B307A9">
              <w:rPr>
                <w:noProof/>
                <w:webHidden/>
              </w:rPr>
            </w:r>
            <w:r w:rsidR="00B307A9">
              <w:rPr>
                <w:noProof/>
                <w:webHidden/>
              </w:rPr>
              <w:fldChar w:fldCharType="separate"/>
            </w:r>
            <w:r w:rsidR="006E126F">
              <w:rPr>
                <w:noProof/>
                <w:webHidden/>
              </w:rPr>
              <w:t>22</w:t>
            </w:r>
            <w:r w:rsidR="00B307A9">
              <w:rPr>
                <w:noProof/>
                <w:webHidden/>
              </w:rPr>
              <w:fldChar w:fldCharType="end"/>
            </w:r>
          </w:hyperlink>
        </w:p>
        <w:p w14:paraId="689F75C2" w14:textId="4C51DC50" w:rsidR="00B307A9" w:rsidRDefault="00A62E91">
          <w:pPr>
            <w:pStyle w:val="TOC3"/>
            <w:tabs>
              <w:tab w:val="left" w:pos="1100"/>
              <w:tab w:val="right" w:leader="dot" w:pos="9350"/>
            </w:tabs>
            <w:rPr>
              <w:rFonts w:asciiTheme="minorHAnsi" w:eastAsiaTheme="minorEastAsia" w:hAnsiTheme="minorHAnsi"/>
              <w:caps w:val="0"/>
              <w:noProof/>
              <w:sz w:val="22"/>
            </w:rPr>
          </w:pPr>
          <w:hyperlink w:anchor="_Toc477962845" w:history="1">
            <w:r w:rsidR="00B307A9" w:rsidRPr="002B35D3">
              <w:rPr>
                <w:rStyle w:val="Hyperlink"/>
                <w:rFonts w:cs="Segoe UI"/>
                <w:noProof/>
              </w:rPr>
              <w:t>1.3.1</w:t>
            </w:r>
            <w:r w:rsidR="00B307A9">
              <w:rPr>
                <w:rFonts w:asciiTheme="minorHAnsi" w:eastAsiaTheme="minorEastAsia" w:hAnsiTheme="minorHAnsi"/>
                <w:caps w:val="0"/>
                <w:noProof/>
                <w:sz w:val="22"/>
              </w:rPr>
              <w:tab/>
            </w:r>
            <w:r w:rsidR="00B307A9" w:rsidRPr="002B35D3">
              <w:rPr>
                <w:rStyle w:val="Hyperlink"/>
                <w:rFonts w:cs="Segoe UI"/>
                <w:noProof/>
              </w:rPr>
              <w:t>MÔ HÌNH TRIỂN KHAI DỰ ÁN</w:t>
            </w:r>
            <w:r w:rsidR="00B307A9">
              <w:rPr>
                <w:noProof/>
                <w:webHidden/>
              </w:rPr>
              <w:tab/>
            </w:r>
            <w:r w:rsidR="00B307A9">
              <w:rPr>
                <w:noProof/>
                <w:webHidden/>
              </w:rPr>
              <w:fldChar w:fldCharType="begin"/>
            </w:r>
            <w:r w:rsidR="00B307A9">
              <w:rPr>
                <w:noProof/>
                <w:webHidden/>
              </w:rPr>
              <w:instrText xml:space="preserve"> PAGEREF _Toc477962845 \h </w:instrText>
            </w:r>
            <w:r w:rsidR="00B307A9">
              <w:rPr>
                <w:noProof/>
                <w:webHidden/>
              </w:rPr>
            </w:r>
            <w:r w:rsidR="00B307A9">
              <w:rPr>
                <w:noProof/>
                <w:webHidden/>
              </w:rPr>
              <w:fldChar w:fldCharType="separate"/>
            </w:r>
            <w:r w:rsidR="006E126F">
              <w:rPr>
                <w:noProof/>
                <w:webHidden/>
              </w:rPr>
              <w:t>22</w:t>
            </w:r>
            <w:r w:rsidR="00B307A9">
              <w:rPr>
                <w:noProof/>
                <w:webHidden/>
              </w:rPr>
              <w:fldChar w:fldCharType="end"/>
            </w:r>
          </w:hyperlink>
        </w:p>
        <w:p w14:paraId="487588AA" w14:textId="4B43AF83" w:rsidR="00B307A9" w:rsidRDefault="00B307A9">
          <w:pPr>
            <w:pStyle w:val="TOC3"/>
            <w:tabs>
              <w:tab w:val="left" w:pos="1100"/>
              <w:tab w:val="right" w:leader="dot" w:pos="9350"/>
            </w:tabs>
            <w:rPr>
              <w:rFonts w:asciiTheme="minorHAnsi" w:eastAsiaTheme="minorEastAsia" w:hAnsiTheme="minorHAnsi"/>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"_Toc477962846"</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1.3.2</w:t>
          </w:r>
          <w:r>
            <w:rPr>
              <w:rFonts w:asciiTheme="minorHAnsi" w:eastAsiaTheme="minorEastAsia" w:hAnsiTheme="minorHAnsi"/>
              <w:caps w:val="0"/>
              <w:noProof/>
              <w:sz w:val="22"/>
            </w:rPr>
            <w:tab/>
          </w:r>
          <w:r w:rsidRPr="002B35D3">
            <w:rPr>
              <w:rStyle w:val="Hyperlink"/>
              <w:rFonts w:cs="Segoe UI"/>
              <w:noProof/>
            </w:rPr>
            <w:t>KẾ HOẠCH TỔNG THỂ TRIỂN KHAI DỰ ÁN</w:t>
          </w:r>
          <w:r>
            <w:rPr>
              <w:noProof/>
              <w:webHidden/>
            </w:rPr>
            <w:tab/>
          </w:r>
          <w:r>
            <w:rPr>
              <w:noProof/>
              <w:webHidden/>
            </w:rPr>
            <w:fldChar w:fldCharType="begin"/>
          </w:r>
          <w:r>
            <w:rPr>
              <w:noProof/>
              <w:webHidden/>
            </w:rPr>
            <w:instrText xml:space="preserve"> PAGEREF _Toc477962846 \h </w:instrText>
          </w:r>
          <w:r>
            <w:rPr>
              <w:noProof/>
              <w:webHidden/>
            </w:rPr>
          </w:r>
          <w:r>
            <w:rPr>
              <w:noProof/>
              <w:webHidden/>
            </w:rPr>
            <w:fldChar w:fldCharType="separate"/>
          </w:r>
          <w:ins w:id="0" w:author="Microsoft account" w:date="2017-03-23T01:16:00Z">
            <w:r w:rsidR="006E126F">
              <w:rPr>
                <w:noProof/>
                <w:webHidden/>
              </w:rPr>
              <w:t>23</w:t>
            </w:r>
          </w:ins>
          <w:del w:id="1" w:author="Microsoft account" w:date="2017-03-23T01:16:00Z">
            <w:r w:rsidR="00C10FB3" w:rsidDel="006E126F">
              <w:rPr>
                <w:noProof/>
                <w:webHidden/>
              </w:rPr>
              <w:delText>24</w:delText>
            </w:r>
          </w:del>
          <w:r>
            <w:rPr>
              <w:noProof/>
              <w:webHidden/>
            </w:rPr>
            <w:fldChar w:fldCharType="end"/>
          </w:r>
          <w:r w:rsidRPr="002B35D3">
            <w:rPr>
              <w:rStyle w:val="Hyperlink"/>
              <w:noProof/>
            </w:rPr>
            <w:fldChar w:fldCharType="end"/>
          </w:r>
        </w:p>
        <w:p w14:paraId="6008BEE4" w14:textId="7EB11B8A" w:rsidR="00B307A9" w:rsidRDefault="00B307A9">
          <w:pPr>
            <w:pStyle w:val="TOC3"/>
            <w:tabs>
              <w:tab w:val="left" w:pos="1100"/>
              <w:tab w:val="right" w:leader="dot" w:pos="9350"/>
            </w:tabs>
            <w:rPr>
              <w:rFonts w:asciiTheme="minorHAnsi" w:eastAsiaTheme="minorEastAsia" w:hAnsiTheme="minorHAnsi"/>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"_Toc477962847"</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1.3.3</w:t>
          </w:r>
          <w:r>
            <w:rPr>
              <w:rFonts w:asciiTheme="minorHAnsi" w:eastAsiaTheme="minorEastAsia" w:hAnsiTheme="minorHAnsi"/>
              <w:caps w:val="0"/>
              <w:noProof/>
              <w:sz w:val="22"/>
            </w:rPr>
            <w:tab/>
          </w:r>
          <w:r w:rsidRPr="002B35D3">
            <w:rPr>
              <w:rStyle w:val="Hyperlink"/>
              <w:rFonts w:cs="Segoe UI"/>
              <w:noProof/>
            </w:rPr>
            <w:t>CÁC KẾT QUẢ CHUYỂN GIAO CỦA DỰ ÁN</w:t>
          </w:r>
          <w:r>
            <w:rPr>
              <w:noProof/>
              <w:webHidden/>
            </w:rPr>
            <w:tab/>
          </w:r>
          <w:r>
            <w:rPr>
              <w:noProof/>
              <w:webHidden/>
            </w:rPr>
            <w:fldChar w:fldCharType="begin"/>
          </w:r>
          <w:r>
            <w:rPr>
              <w:noProof/>
              <w:webHidden/>
            </w:rPr>
            <w:instrText xml:space="preserve"> PAGEREF _Toc477962847 \h </w:instrText>
          </w:r>
          <w:r>
            <w:rPr>
              <w:noProof/>
              <w:webHidden/>
            </w:rPr>
          </w:r>
          <w:r>
            <w:rPr>
              <w:noProof/>
              <w:webHidden/>
            </w:rPr>
            <w:fldChar w:fldCharType="separate"/>
          </w:r>
          <w:ins w:id="2" w:author="Microsoft account" w:date="2017-03-23T01:16:00Z">
            <w:r w:rsidR="006E126F">
              <w:rPr>
                <w:noProof/>
                <w:webHidden/>
              </w:rPr>
              <w:t>24</w:t>
            </w:r>
          </w:ins>
          <w:del w:id="3" w:author="Microsoft account" w:date="2017-03-23T01:16:00Z">
            <w:r w:rsidR="00C10FB3" w:rsidDel="006E126F">
              <w:rPr>
                <w:noProof/>
                <w:webHidden/>
              </w:rPr>
              <w:delText>26</w:delText>
            </w:r>
          </w:del>
          <w:r>
            <w:rPr>
              <w:noProof/>
              <w:webHidden/>
            </w:rPr>
            <w:fldChar w:fldCharType="end"/>
          </w:r>
          <w:r w:rsidRPr="002B35D3">
            <w:rPr>
              <w:rStyle w:val="Hyperlink"/>
              <w:noProof/>
            </w:rPr>
            <w:fldChar w:fldCharType="end"/>
          </w:r>
        </w:p>
        <w:p w14:paraId="4A902890" w14:textId="6B7A6D00" w:rsidR="00B307A9" w:rsidRDefault="00B307A9">
          <w:pPr>
            <w:pStyle w:val="TOC3"/>
            <w:tabs>
              <w:tab w:val="left" w:pos="1100"/>
              <w:tab w:val="right" w:leader="dot" w:pos="9350"/>
            </w:tabs>
            <w:rPr>
              <w:rFonts w:asciiTheme="minorHAnsi" w:eastAsiaTheme="minorEastAsia" w:hAnsiTheme="minorHAnsi"/>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"_Toc477962848"</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1.3.4</w:t>
          </w:r>
          <w:r>
            <w:rPr>
              <w:rFonts w:asciiTheme="minorHAnsi" w:eastAsiaTheme="minorEastAsia" w:hAnsiTheme="minorHAnsi"/>
              <w:caps w:val="0"/>
              <w:noProof/>
              <w:sz w:val="22"/>
            </w:rPr>
            <w:tab/>
          </w:r>
          <w:r w:rsidRPr="002B35D3">
            <w:rPr>
              <w:rStyle w:val="Hyperlink"/>
              <w:rFonts w:cs="Segoe UI"/>
              <w:noProof/>
            </w:rPr>
            <w:t>SƠ ĐỒ TỔ CHỨC DỰ ÁN</w:t>
          </w:r>
          <w:r>
            <w:rPr>
              <w:noProof/>
              <w:webHidden/>
            </w:rPr>
            <w:tab/>
          </w:r>
          <w:r>
            <w:rPr>
              <w:noProof/>
              <w:webHidden/>
            </w:rPr>
            <w:fldChar w:fldCharType="begin"/>
          </w:r>
          <w:r>
            <w:rPr>
              <w:noProof/>
              <w:webHidden/>
            </w:rPr>
            <w:instrText xml:space="preserve"> PAGEREF _Toc477962848 \h </w:instrText>
          </w:r>
          <w:r>
            <w:rPr>
              <w:noProof/>
              <w:webHidden/>
            </w:rPr>
          </w:r>
          <w:r>
            <w:rPr>
              <w:noProof/>
              <w:webHidden/>
            </w:rPr>
            <w:fldChar w:fldCharType="separate"/>
          </w:r>
          <w:ins w:id="4" w:author="Microsoft account" w:date="2017-03-23T01:16:00Z">
            <w:r w:rsidR="006E126F">
              <w:rPr>
                <w:noProof/>
                <w:webHidden/>
              </w:rPr>
              <w:t>25</w:t>
            </w:r>
          </w:ins>
          <w:del w:id="5" w:author="Microsoft account" w:date="2017-03-23T01:16:00Z">
            <w:r w:rsidR="00C10FB3" w:rsidDel="006E126F">
              <w:rPr>
                <w:noProof/>
                <w:webHidden/>
              </w:rPr>
              <w:delText>27</w:delText>
            </w:r>
          </w:del>
          <w:r>
            <w:rPr>
              <w:noProof/>
              <w:webHidden/>
            </w:rPr>
            <w:fldChar w:fldCharType="end"/>
          </w:r>
          <w:r w:rsidRPr="002B35D3">
            <w:rPr>
              <w:rStyle w:val="Hyperlink"/>
              <w:noProof/>
            </w:rPr>
            <w:fldChar w:fldCharType="end"/>
          </w:r>
        </w:p>
        <w:p w14:paraId="17710032" w14:textId="52B47A2E" w:rsidR="00B307A9" w:rsidRDefault="00B307A9">
          <w:pPr>
            <w:pStyle w:val="TOC3"/>
            <w:tabs>
              <w:tab w:val="left" w:pos="1100"/>
              <w:tab w:val="right" w:leader="dot" w:pos="9350"/>
            </w:tabs>
            <w:rPr>
              <w:rFonts w:asciiTheme="minorHAnsi" w:eastAsiaTheme="minorEastAsia" w:hAnsiTheme="minorHAnsi"/>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"_Toc477962849"</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1.3.5</w:t>
          </w:r>
          <w:r>
            <w:rPr>
              <w:rFonts w:asciiTheme="minorHAnsi" w:eastAsiaTheme="minorEastAsia" w:hAnsiTheme="minorHAnsi"/>
              <w:caps w:val="0"/>
              <w:noProof/>
              <w:sz w:val="22"/>
            </w:rPr>
            <w:tab/>
          </w:r>
          <w:r w:rsidRPr="002B35D3">
            <w:rPr>
              <w:rStyle w:val="Hyperlink"/>
              <w:rFonts w:cs="Segoe UI"/>
              <w:noProof/>
            </w:rPr>
            <w:t>QUY TRÌNH HỖ TRỢ SAU TRIỂN KHAI</w:t>
          </w:r>
          <w:r>
            <w:rPr>
              <w:noProof/>
              <w:webHidden/>
            </w:rPr>
            <w:tab/>
          </w:r>
          <w:r>
            <w:rPr>
              <w:noProof/>
              <w:webHidden/>
            </w:rPr>
            <w:fldChar w:fldCharType="begin"/>
          </w:r>
          <w:r>
            <w:rPr>
              <w:noProof/>
              <w:webHidden/>
            </w:rPr>
            <w:instrText xml:space="preserve"> PAGEREF _Toc477962849 \h </w:instrText>
          </w:r>
          <w:r>
            <w:rPr>
              <w:noProof/>
              <w:webHidden/>
            </w:rPr>
          </w:r>
          <w:r>
            <w:rPr>
              <w:noProof/>
              <w:webHidden/>
            </w:rPr>
            <w:fldChar w:fldCharType="separate"/>
          </w:r>
          <w:ins w:id="6" w:author="Microsoft account" w:date="2017-03-23T01:16:00Z">
            <w:r w:rsidR="006E126F">
              <w:rPr>
                <w:noProof/>
                <w:webHidden/>
              </w:rPr>
              <w:t>34</w:t>
            </w:r>
          </w:ins>
          <w:del w:id="7" w:author="Microsoft account" w:date="2017-03-23T01:16:00Z">
            <w:r w:rsidR="00C10FB3" w:rsidDel="006E126F">
              <w:rPr>
                <w:noProof/>
                <w:webHidden/>
              </w:rPr>
              <w:delText>36</w:delText>
            </w:r>
          </w:del>
          <w:r>
            <w:rPr>
              <w:noProof/>
              <w:webHidden/>
            </w:rPr>
            <w:fldChar w:fldCharType="end"/>
          </w:r>
          <w:r w:rsidRPr="002B35D3">
            <w:rPr>
              <w:rStyle w:val="Hyperlink"/>
              <w:noProof/>
            </w:rPr>
            <w:fldChar w:fldCharType="end"/>
          </w:r>
        </w:p>
        <w:p w14:paraId="65213682" w14:textId="70C0272D" w:rsidR="00B307A9" w:rsidRDefault="00B307A9">
          <w:pPr>
            <w:pStyle w:val="TOC1"/>
            <w:rPr>
              <w:rFonts w:asciiTheme="minorHAnsi" w:eastAsiaTheme="minorEastAsia" w:hAnsiTheme="minorHAnsi"/>
              <w:b w:val="0"/>
              <w:caps w:val="0"/>
              <w:noProof/>
            </w:rPr>
          </w:pPr>
          <w:r w:rsidRPr="002B35D3">
            <w:rPr>
              <w:rStyle w:val="Hyperlink"/>
              <w:noProof/>
            </w:rPr>
            <w:fldChar w:fldCharType="begin"/>
          </w:r>
          <w:r w:rsidRPr="002B35D3">
            <w:rPr>
              <w:rStyle w:val="Hyperlink"/>
              <w:noProof/>
            </w:rPr>
            <w:instrText xml:space="preserve"> </w:instrText>
          </w:r>
          <w:r>
            <w:rPr>
              <w:noProof/>
            </w:rPr>
            <w:instrText>HYPERLINK \l "_Toc477962850"</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2</w:t>
          </w:r>
          <w:r>
            <w:rPr>
              <w:rFonts w:asciiTheme="minorHAnsi" w:eastAsiaTheme="minorEastAsia" w:hAnsiTheme="minorHAnsi"/>
              <w:b w:val="0"/>
              <w:caps w:val="0"/>
              <w:noProof/>
            </w:rPr>
            <w:tab/>
          </w:r>
          <w:r w:rsidRPr="002B35D3">
            <w:rPr>
              <w:rStyle w:val="Hyperlink"/>
              <w:rFonts w:cs="Segoe UI"/>
              <w:noProof/>
            </w:rPr>
            <w:t>GIỚI THIỆU CÔNG TY</w:t>
          </w:r>
          <w:r>
            <w:rPr>
              <w:noProof/>
              <w:webHidden/>
            </w:rPr>
            <w:tab/>
          </w:r>
          <w:r>
            <w:rPr>
              <w:noProof/>
              <w:webHidden/>
            </w:rPr>
            <w:fldChar w:fldCharType="begin"/>
          </w:r>
          <w:r>
            <w:rPr>
              <w:noProof/>
              <w:webHidden/>
            </w:rPr>
            <w:instrText xml:space="preserve"> PAGEREF _Toc477962850 \h </w:instrText>
          </w:r>
          <w:r>
            <w:rPr>
              <w:noProof/>
              <w:webHidden/>
            </w:rPr>
          </w:r>
          <w:r>
            <w:rPr>
              <w:noProof/>
              <w:webHidden/>
            </w:rPr>
            <w:fldChar w:fldCharType="separate"/>
          </w:r>
          <w:ins w:id="8" w:author="Microsoft account" w:date="2017-03-23T01:16:00Z">
            <w:r w:rsidR="006E126F">
              <w:rPr>
                <w:noProof/>
                <w:webHidden/>
              </w:rPr>
              <w:t>44</w:t>
            </w:r>
          </w:ins>
          <w:del w:id="9" w:author="Microsoft account" w:date="2017-03-23T01:16:00Z">
            <w:r w:rsidR="00C10FB3" w:rsidDel="006E126F">
              <w:rPr>
                <w:noProof/>
                <w:webHidden/>
              </w:rPr>
              <w:delText>46</w:delText>
            </w:r>
          </w:del>
          <w:r>
            <w:rPr>
              <w:noProof/>
              <w:webHidden/>
            </w:rPr>
            <w:fldChar w:fldCharType="end"/>
          </w:r>
          <w:r w:rsidRPr="002B35D3">
            <w:rPr>
              <w:rStyle w:val="Hyperlink"/>
              <w:noProof/>
            </w:rPr>
            <w:fldChar w:fldCharType="end"/>
          </w:r>
        </w:p>
        <w:p w14:paraId="463509D8" w14:textId="16ABDBD7" w:rsidR="00B307A9" w:rsidRDefault="00B307A9">
          <w:pPr>
            <w:pStyle w:val="TOC2"/>
            <w:tabs>
              <w:tab w:val="left" w:pos="880"/>
              <w:tab w:val="right" w:leader="dot" w:pos="9350"/>
            </w:tabs>
            <w:rPr>
              <w:rFonts w:asciiTheme="minorHAnsi" w:eastAsiaTheme="minorEastAsia" w:hAnsiTheme="minorHAnsi"/>
              <w:b w:val="0"/>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"_Toc477962851"</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2.1</w:t>
          </w:r>
          <w:r>
            <w:rPr>
              <w:rFonts w:asciiTheme="minorHAnsi" w:eastAsiaTheme="minorEastAsia" w:hAnsiTheme="minorHAnsi"/>
              <w:b w:val="0"/>
              <w:caps w:val="0"/>
              <w:noProof/>
              <w:sz w:val="22"/>
            </w:rPr>
            <w:tab/>
          </w:r>
          <w:r w:rsidRPr="002B35D3">
            <w:rPr>
              <w:rStyle w:val="Hyperlink"/>
              <w:rFonts w:cs="Segoe UI"/>
              <w:noProof/>
            </w:rPr>
            <w:t>THÔNG TIN CƠ BẢN</w:t>
          </w:r>
          <w:r>
            <w:rPr>
              <w:noProof/>
              <w:webHidden/>
            </w:rPr>
            <w:tab/>
          </w:r>
          <w:r>
            <w:rPr>
              <w:noProof/>
              <w:webHidden/>
            </w:rPr>
            <w:fldChar w:fldCharType="begin"/>
          </w:r>
          <w:r>
            <w:rPr>
              <w:noProof/>
              <w:webHidden/>
            </w:rPr>
            <w:instrText xml:space="preserve"> PAGEREF _Toc477962851 \h </w:instrText>
          </w:r>
          <w:r>
            <w:rPr>
              <w:noProof/>
              <w:webHidden/>
            </w:rPr>
          </w:r>
          <w:r>
            <w:rPr>
              <w:noProof/>
              <w:webHidden/>
            </w:rPr>
            <w:fldChar w:fldCharType="separate"/>
          </w:r>
          <w:ins w:id="10" w:author="Microsoft account" w:date="2017-03-23T01:16:00Z">
            <w:r w:rsidR="006E126F">
              <w:rPr>
                <w:noProof/>
                <w:webHidden/>
              </w:rPr>
              <w:t>44</w:t>
            </w:r>
          </w:ins>
          <w:del w:id="11" w:author="Microsoft account" w:date="2017-03-23T01:16:00Z">
            <w:r w:rsidR="00C10FB3" w:rsidDel="006E126F">
              <w:rPr>
                <w:noProof/>
                <w:webHidden/>
              </w:rPr>
              <w:delText>46</w:delText>
            </w:r>
          </w:del>
          <w:r>
            <w:rPr>
              <w:noProof/>
              <w:webHidden/>
            </w:rPr>
            <w:fldChar w:fldCharType="end"/>
          </w:r>
          <w:r w:rsidRPr="002B35D3">
            <w:rPr>
              <w:rStyle w:val="Hyperlink"/>
              <w:noProof/>
            </w:rPr>
            <w:fldChar w:fldCharType="end"/>
          </w:r>
        </w:p>
        <w:p w14:paraId="7BC77D87" w14:textId="5A1D8F8F" w:rsidR="00B307A9" w:rsidRDefault="00B307A9">
          <w:pPr>
            <w:pStyle w:val="TOC2"/>
            <w:tabs>
              <w:tab w:val="left" w:pos="880"/>
              <w:tab w:val="right" w:leader="dot" w:pos="9350"/>
            </w:tabs>
            <w:rPr>
              <w:rFonts w:asciiTheme="minorHAnsi" w:eastAsiaTheme="minorEastAsia" w:hAnsiTheme="minorHAnsi"/>
              <w:b w:val="0"/>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"_Toc477962852"</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2.2</w:t>
          </w:r>
          <w:r>
            <w:rPr>
              <w:rFonts w:asciiTheme="minorHAnsi" w:eastAsiaTheme="minorEastAsia" w:hAnsiTheme="minorHAnsi"/>
              <w:b w:val="0"/>
              <w:caps w:val="0"/>
              <w:noProof/>
              <w:sz w:val="22"/>
            </w:rPr>
            <w:tab/>
          </w:r>
          <w:r w:rsidRPr="002B35D3">
            <w:rPr>
              <w:rStyle w:val="Hyperlink"/>
              <w:rFonts w:cs="Segoe UI"/>
              <w:noProof/>
            </w:rPr>
            <w:t>GIỚI THIỆU</w:t>
          </w:r>
          <w:r>
            <w:rPr>
              <w:noProof/>
              <w:webHidden/>
            </w:rPr>
            <w:tab/>
          </w:r>
          <w:r>
            <w:rPr>
              <w:noProof/>
              <w:webHidden/>
            </w:rPr>
            <w:fldChar w:fldCharType="begin"/>
          </w:r>
          <w:r>
            <w:rPr>
              <w:noProof/>
              <w:webHidden/>
            </w:rPr>
            <w:instrText xml:space="preserve"> PAGEREF _Toc477962852 \h </w:instrText>
          </w:r>
          <w:r>
            <w:rPr>
              <w:noProof/>
              <w:webHidden/>
            </w:rPr>
          </w:r>
          <w:r>
            <w:rPr>
              <w:noProof/>
              <w:webHidden/>
            </w:rPr>
            <w:fldChar w:fldCharType="separate"/>
          </w:r>
          <w:ins w:id="12" w:author="Microsoft account" w:date="2017-03-23T01:16:00Z">
            <w:r w:rsidR="006E126F">
              <w:rPr>
                <w:noProof/>
                <w:webHidden/>
              </w:rPr>
              <w:t>44</w:t>
            </w:r>
          </w:ins>
          <w:del w:id="13" w:author="Microsoft account" w:date="2017-03-23T01:16:00Z">
            <w:r w:rsidR="00C10FB3" w:rsidDel="006E126F">
              <w:rPr>
                <w:noProof/>
                <w:webHidden/>
              </w:rPr>
              <w:delText>46</w:delText>
            </w:r>
          </w:del>
          <w:r>
            <w:rPr>
              <w:noProof/>
              <w:webHidden/>
            </w:rPr>
            <w:fldChar w:fldCharType="end"/>
          </w:r>
          <w:r w:rsidRPr="002B35D3">
            <w:rPr>
              <w:rStyle w:val="Hyperlink"/>
              <w:noProof/>
            </w:rPr>
            <w:fldChar w:fldCharType="end"/>
          </w:r>
        </w:p>
        <w:p w14:paraId="2F27B0FC" w14:textId="3B195397" w:rsidR="00B307A9" w:rsidRDefault="00B307A9">
          <w:pPr>
            <w:pStyle w:val="TOC2"/>
            <w:tabs>
              <w:tab w:val="left" w:pos="880"/>
              <w:tab w:val="right" w:leader="dot" w:pos="9350"/>
            </w:tabs>
            <w:rPr>
              <w:rFonts w:asciiTheme="minorHAnsi" w:eastAsiaTheme="minorEastAsia" w:hAnsiTheme="minorHAnsi"/>
              <w:b w:val="0"/>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"_Toc477962853"</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2.3</w:t>
          </w:r>
          <w:r>
            <w:rPr>
              <w:rFonts w:asciiTheme="minorHAnsi" w:eastAsiaTheme="minorEastAsia" w:hAnsiTheme="minorHAnsi"/>
              <w:b w:val="0"/>
              <w:caps w:val="0"/>
              <w:noProof/>
              <w:sz w:val="22"/>
            </w:rPr>
            <w:tab/>
          </w:r>
          <w:r w:rsidRPr="002B35D3">
            <w:rPr>
              <w:rStyle w:val="Hyperlink"/>
              <w:rFonts w:cs="Segoe UI"/>
              <w:noProof/>
            </w:rPr>
            <w:t>ĐỐI TÁC &amp; KHÁCH HÀNG</w:t>
          </w:r>
          <w:r>
            <w:rPr>
              <w:noProof/>
              <w:webHidden/>
            </w:rPr>
            <w:tab/>
          </w:r>
          <w:r>
            <w:rPr>
              <w:noProof/>
              <w:webHidden/>
            </w:rPr>
            <w:fldChar w:fldCharType="begin"/>
          </w:r>
          <w:r>
            <w:rPr>
              <w:noProof/>
              <w:webHidden/>
            </w:rPr>
            <w:instrText xml:space="preserve"> PAGEREF _Toc477962853 \h </w:instrText>
          </w:r>
          <w:r>
            <w:rPr>
              <w:noProof/>
              <w:webHidden/>
            </w:rPr>
          </w:r>
          <w:r>
            <w:rPr>
              <w:noProof/>
              <w:webHidden/>
            </w:rPr>
            <w:fldChar w:fldCharType="separate"/>
          </w:r>
          <w:ins w:id="14" w:author="Microsoft account" w:date="2017-03-23T01:16:00Z">
            <w:r w:rsidR="006E126F">
              <w:rPr>
                <w:noProof/>
                <w:webHidden/>
              </w:rPr>
              <w:t>46</w:t>
            </w:r>
          </w:ins>
          <w:del w:id="15" w:author="Microsoft account" w:date="2017-03-23T01:16:00Z">
            <w:r w:rsidR="00C10FB3" w:rsidDel="006E126F">
              <w:rPr>
                <w:noProof/>
                <w:webHidden/>
              </w:rPr>
              <w:delText>48</w:delText>
            </w:r>
          </w:del>
          <w:r>
            <w:rPr>
              <w:noProof/>
              <w:webHidden/>
            </w:rPr>
            <w:fldChar w:fldCharType="end"/>
          </w:r>
          <w:r w:rsidRPr="002B35D3">
            <w:rPr>
              <w:rStyle w:val="Hyperlink"/>
              <w:noProof/>
            </w:rPr>
            <w:fldChar w:fldCharType="end"/>
          </w:r>
        </w:p>
        <w:p w14:paraId="20BD80A6" w14:textId="55A89E3F" w:rsidR="00B307A9" w:rsidRDefault="00B307A9">
          <w:pPr>
            <w:pStyle w:val="TOC3"/>
            <w:tabs>
              <w:tab w:val="left" w:pos="1100"/>
              <w:tab w:val="right" w:leader="dot" w:pos="9350"/>
            </w:tabs>
            <w:rPr>
              <w:rFonts w:asciiTheme="minorHAnsi" w:eastAsiaTheme="minorEastAsia" w:hAnsiTheme="minorHAnsi"/>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"_Toc477962854"</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2.3.1</w:t>
          </w:r>
          <w:r>
            <w:rPr>
              <w:rFonts w:asciiTheme="minorHAnsi" w:eastAsiaTheme="minorEastAsia" w:hAnsiTheme="minorHAnsi"/>
              <w:caps w:val="0"/>
              <w:noProof/>
              <w:sz w:val="22"/>
            </w:rPr>
            <w:tab/>
          </w:r>
          <w:r w:rsidRPr="002B35D3">
            <w:rPr>
              <w:rStyle w:val="Hyperlink"/>
              <w:rFonts w:cs="Segoe UI"/>
              <w:noProof/>
            </w:rPr>
            <w:t>ĐỐI TÁC</w:t>
          </w:r>
          <w:r>
            <w:rPr>
              <w:noProof/>
              <w:webHidden/>
            </w:rPr>
            <w:tab/>
          </w:r>
          <w:r>
            <w:rPr>
              <w:noProof/>
              <w:webHidden/>
            </w:rPr>
            <w:fldChar w:fldCharType="begin"/>
          </w:r>
          <w:r>
            <w:rPr>
              <w:noProof/>
              <w:webHidden/>
            </w:rPr>
            <w:instrText xml:space="preserve"> PAGEREF _Toc477962854 \h </w:instrText>
          </w:r>
          <w:r>
            <w:rPr>
              <w:noProof/>
              <w:webHidden/>
            </w:rPr>
          </w:r>
          <w:r>
            <w:rPr>
              <w:noProof/>
              <w:webHidden/>
            </w:rPr>
            <w:fldChar w:fldCharType="separate"/>
          </w:r>
          <w:ins w:id="16" w:author="Microsoft account" w:date="2017-03-23T01:16:00Z">
            <w:r w:rsidR="006E126F">
              <w:rPr>
                <w:noProof/>
                <w:webHidden/>
              </w:rPr>
              <w:t>46</w:t>
            </w:r>
          </w:ins>
          <w:del w:id="17" w:author="Microsoft account" w:date="2017-03-23T01:16:00Z">
            <w:r w:rsidR="00C10FB3" w:rsidDel="006E126F">
              <w:rPr>
                <w:noProof/>
                <w:webHidden/>
              </w:rPr>
              <w:delText>48</w:delText>
            </w:r>
          </w:del>
          <w:r>
            <w:rPr>
              <w:noProof/>
              <w:webHidden/>
            </w:rPr>
            <w:fldChar w:fldCharType="end"/>
          </w:r>
          <w:r w:rsidRPr="002B35D3">
            <w:rPr>
              <w:rStyle w:val="Hyperlink"/>
              <w:noProof/>
            </w:rPr>
            <w:fldChar w:fldCharType="end"/>
          </w:r>
        </w:p>
        <w:p w14:paraId="20FD36A0" w14:textId="40CBC149" w:rsidR="00B307A9" w:rsidRDefault="00B307A9">
          <w:pPr>
            <w:pStyle w:val="TOC3"/>
            <w:tabs>
              <w:tab w:val="left" w:pos="1100"/>
              <w:tab w:val="right" w:leader="dot" w:pos="9350"/>
            </w:tabs>
            <w:rPr>
              <w:rFonts w:asciiTheme="minorHAnsi" w:eastAsiaTheme="minorEastAsia" w:hAnsiTheme="minorHAnsi"/>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"_Toc477962855"</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2.3.2</w:t>
          </w:r>
          <w:r>
            <w:rPr>
              <w:rFonts w:asciiTheme="minorHAnsi" w:eastAsiaTheme="minorEastAsia" w:hAnsiTheme="minorHAnsi"/>
              <w:caps w:val="0"/>
              <w:noProof/>
              <w:sz w:val="22"/>
            </w:rPr>
            <w:tab/>
          </w:r>
          <w:r w:rsidRPr="002B35D3">
            <w:rPr>
              <w:rStyle w:val="Hyperlink"/>
              <w:rFonts w:cs="Segoe UI"/>
              <w:noProof/>
            </w:rPr>
            <w:t>KHÁCH HÀNG tiêu biểu</w:t>
          </w:r>
          <w:r>
            <w:rPr>
              <w:noProof/>
              <w:webHidden/>
            </w:rPr>
            <w:tab/>
          </w:r>
          <w:r>
            <w:rPr>
              <w:noProof/>
              <w:webHidden/>
            </w:rPr>
            <w:fldChar w:fldCharType="begin"/>
          </w:r>
          <w:r>
            <w:rPr>
              <w:noProof/>
              <w:webHidden/>
            </w:rPr>
            <w:instrText xml:space="preserve"> PAGEREF _Toc477962855 \h </w:instrText>
          </w:r>
          <w:r>
            <w:rPr>
              <w:noProof/>
              <w:webHidden/>
            </w:rPr>
          </w:r>
          <w:r>
            <w:rPr>
              <w:noProof/>
              <w:webHidden/>
            </w:rPr>
            <w:fldChar w:fldCharType="separate"/>
          </w:r>
          <w:ins w:id="18" w:author="Microsoft account" w:date="2017-03-23T01:16:00Z">
            <w:r w:rsidR="006E126F">
              <w:rPr>
                <w:noProof/>
                <w:webHidden/>
              </w:rPr>
              <w:t>46</w:t>
            </w:r>
          </w:ins>
          <w:del w:id="19" w:author="Microsoft account" w:date="2017-03-23T01:16:00Z">
            <w:r w:rsidR="00C10FB3" w:rsidDel="006E126F">
              <w:rPr>
                <w:noProof/>
                <w:webHidden/>
              </w:rPr>
              <w:delText>48</w:delText>
            </w:r>
          </w:del>
          <w:r>
            <w:rPr>
              <w:noProof/>
              <w:webHidden/>
            </w:rPr>
            <w:fldChar w:fldCharType="end"/>
          </w:r>
          <w:r w:rsidRPr="002B35D3">
            <w:rPr>
              <w:rStyle w:val="Hyperlink"/>
              <w:noProof/>
            </w:rPr>
            <w:fldChar w:fldCharType="end"/>
          </w:r>
        </w:p>
        <w:p w14:paraId="2D255531" w14:textId="63C2E4A9" w:rsidR="00B307A9" w:rsidRDefault="00B307A9">
          <w:pPr>
            <w:pStyle w:val="TOC2"/>
            <w:tabs>
              <w:tab w:val="left" w:pos="880"/>
              <w:tab w:val="right" w:leader="dot" w:pos="9350"/>
            </w:tabs>
            <w:rPr>
              <w:rFonts w:asciiTheme="minorHAnsi" w:eastAsiaTheme="minorEastAsia" w:hAnsiTheme="minorHAnsi"/>
              <w:b w:val="0"/>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"_Toc477962856"</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2.4</w:t>
          </w:r>
          <w:r>
            <w:rPr>
              <w:rFonts w:asciiTheme="minorHAnsi" w:eastAsiaTheme="minorEastAsia" w:hAnsiTheme="minorHAnsi"/>
              <w:b w:val="0"/>
              <w:caps w:val="0"/>
              <w:noProof/>
              <w:sz w:val="22"/>
            </w:rPr>
            <w:tab/>
          </w:r>
          <w:r w:rsidRPr="002B35D3">
            <w:rPr>
              <w:rStyle w:val="Hyperlink"/>
              <w:rFonts w:cs="Segoe UI"/>
              <w:noProof/>
            </w:rPr>
            <w:t>THỊ TRƯỜNG HOẠT ĐỘNG CỦA DMSPRO</w:t>
          </w:r>
          <w:r>
            <w:rPr>
              <w:noProof/>
              <w:webHidden/>
            </w:rPr>
            <w:tab/>
          </w:r>
          <w:r>
            <w:rPr>
              <w:noProof/>
              <w:webHidden/>
            </w:rPr>
            <w:fldChar w:fldCharType="begin"/>
          </w:r>
          <w:r>
            <w:rPr>
              <w:noProof/>
              <w:webHidden/>
            </w:rPr>
            <w:instrText xml:space="preserve"> PAGEREF _Toc477962856 \h </w:instrText>
          </w:r>
          <w:r>
            <w:rPr>
              <w:noProof/>
              <w:webHidden/>
            </w:rPr>
          </w:r>
          <w:r>
            <w:rPr>
              <w:noProof/>
              <w:webHidden/>
            </w:rPr>
            <w:fldChar w:fldCharType="separate"/>
          </w:r>
          <w:ins w:id="20" w:author="Microsoft account" w:date="2017-03-23T01:16:00Z">
            <w:r w:rsidR="006E126F">
              <w:rPr>
                <w:noProof/>
                <w:webHidden/>
              </w:rPr>
              <w:t>47</w:t>
            </w:r>
          </w:ins>
          <w:del w:id="21" w:author="Microsoft account" w:date="2017-03-23T01:16:00Z">
            <w:r w:rsidR="00C10FB3" w:rsidDel="006E126F">
              <w:rPr>
                <w:noProof/>
                <w:webHidden/>
              </w:rPr>
              <w:delText>49</w:delText>
            </w:r>
          </w:del>
          <w:r>
            <w:rPr>
              <w:noProof/>
              <w:webHidden/>
            </w:rPr>
            <w:fldChar w:fldCharType="end"/>
          </w:r>
          <w:r w:rsidRPr="002B35D3">
            <w:rPr>
              <w:rStyle w:val="Hyperlink"/>
              <w:noProof/>
            </w:rPr>
            <w:fldChar w:fldCharType="end"/>
          </w:r>
        </w:p>
        <w:p w14:paraId="0C421411" w14:textId="46CB0AC0" w:rsidR="00B307A9" w:rsidRDefault="00B307A9">
          <w:pPr>
            <w:pStyle w:val="TOC3"/>
            <w:tabs>
              <w:tab w:val="left" w:pos="1100"/>
              <w:tab w:val="right" w:leader="dot" w:pos="9350"/>
            </w:tabs>
            <w:rPr>
              <w:rFonts w:asciiTheme="minorHAnsi" w:eastAsiaTheme="minorEastAsia" w:hAnsiTheme="minorHAnsi"/>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"_Toc477962857"</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2.4.1</w:t>
          </w:r>
          <w:r>
            <w:rPr>
              <w:rFonts w:asciiTheme="minorHAnsi" w:eastAsiaTheme="minorEastAsia" w:hAnsiTheme="minorHAnsi"/>
              <w:caps w:val="0"/>
              <w:noProof/>
              <w:sz w:val="22"/>
            </w:rPr>
            <w:tab/>
          </w:r>
          <w:r w:rsidRPr="002B35D3">
            <w:rPr>
              <w:rStyle w:val="Hyperlink"/>
              <w:rFonts w:cs="Segoe UI"/>
              <w:noProof/>
            </w:rPr>
            <w:t>TẠI VIỆT NAM</w:t>
          </w:r>
          <w:r>
            <w:rPr>
              <w:noProof/>
              <w:webHidden/>
            </w:rPr>
            <w:tab/>
          </w:r>
          <w:r>
            <w:rPr>
              <w:noProof/>
              <w:webHidden/>
            </w:rPr>
            <w:fldChar w:fldCharType="begin"/>
          </w:r>
          <w:r>
            <w:rPr>
              <w:noProof/>
              <w:webHidden/>
            </w:rPr>
            <w:instrText xml:space="preserve"> PAGEREF _Toc477962857 \h </w:instrText>
          </w:r>
          <w:r>
            <w:rPr>
              <w:noProof/>
              <w:webHidden/>
            </w:rPr>
          </w:r>
          <w:r>
            <w:rPr>
              <w:noProof/>
              <w:webHidden/>
            </w:rPr>
            <w:fldChar w:fldCharType="separate"/>
          </w:r>
          <w:ins w:id="22" w:author="Microsoft account" w:date="2017-03-23T01:16:00Z">
            <w:r w:rsidR="006E126F">
              <w:rPr>
                <w:noProof/>
                <w:webHidden/>
              </w:rPr>
              <w:t>47</w:t>
            </w:r>
          </w:ins>
          <w:del w:id="23" w:author="Microsoft account" w:date="2017-03-23T01:16:00Z">
            <w:r w:rsidR="00C10FB3" w:rsidDel="006E126F">
              <w:rPr>
                <w:noProof/>
                <w:webHidden/>
              </w:rPr>
              <w:delText>49</w:delText>
            </w:r>
          </w:del>
          <w:r>
            <w:rPr>
              <w:noProof/>
              <w:webHidden/>
            </w:rPr>
            <w:fldChar w:fldCharType="end"/>
          </w:r>
          <w:r w:rsidRPr="002B35D3">
            <w:rPr>
              <w:rStyle w:val="Hyperlink"/>
              <w:noProof/>
            </w:rPr>
            <w:fldChar w:fldCharType="end"/>
          </w:r>
        </w:p>
        <w:p w14:paraId="5E088CCB" w14:textId="76683C0B" w:rsidR="00B307A9" w:rsidRDefault="00B307A9">
          <w:pPr>
            <w:pStyle w:val="TOC3"/>
            <w:tabs>
              <w:tab w:val="left" w:pos="1100"/>
              <w:tab w:val="right" w:leader="dot" w:pos="9350"/>
            </w:tabs>
            <w:rPr>
              <w:rFonts w:asciiTheme="minorHAnsi" w:eastAsiaTheme="minorEastAsia" w:hAnsiTheme="minorHAnsi"/>
              <w:caps w:val="0"/>
              <w:noProof/>
              <w:sz w:val="22"/>
            </w:rPr>
          </w:pPr>
          <w:r w:rsidRPr="002B35D3">
            <w:rPr>
              <w:rStyle w:val="Hyperlink"/>
              <w:noProof/>
            </w:rPr>
            <w:fldChar w:fldCharType="begin"/>
          </w:r>
          <w:r w:rsidRPr="002B35D3">
            <w:rPr>
              <w:rStyle w:val="Hyperlink"/>
              <w:noProof/>
            </w:rPr>
            <w:instrText xml:space="preserve"> </w:instrText>
          </w:r>
          <w:r>
            <w:rPr>
              <w:noProof/>
            </w:rPr>
            <w:instrText>HYPERLINK \l "_Toc477962858"</w:instrText>
          </w:r>
          <w:r w:rsidRPr="002B35D3">
            <w:rPr>
              <w:rStyle w:val="Hyperlink"/>
              <w:noProof/>
            </w:rPr>
            <w:instrText xml:space="preserve"> </w:instrText>
          </w:r>
          <w:r w:rsidRPr="002B35D3">
            <w:rPr>
              <w:rStyle w:val="Hyperlink"/>
              <w:noProof/>
            </w:rPr>
            <w:fldChar w:fldCharType="separate"/>
          </w:r>
          <w:r w:rsidRPr="002B35D3">
            <w:rPr>
              <w:rStyle w:val="Hyperlink"/>
              <w:rFonts w:cs="Segoe UI"/>
              <w:noProof/>
            </w:rPr>
            <w:t>2.4.2</w:t>
          </w:r>
          <w:r>
            <w:rPr>
              <w:rFonts w:asciiTheme="minorHAnsi" w:eastAsiaTheme="minorEastAsia" w:hAnsiTheme="minorHAnsi"/>
              <w:caps w:val="0"/>
              <w:noProof/>
              <w:sz w:val="22"/>
            </w:rPr>
            <w:tab/>
          </w:r>
          <w:r w:rsidRPr="002B35D3">
            <w:rPr>
              <w:rStyle w:val="Hyperlink"/>
              <w:rFonts w:cs="Segoe UI"/>
              <w:noProof/>
            </w:rPr>
            <w:t>TRONG CỘNG ĐỒNG KINH TẾ ĐÔNG NAM Á (aec)</w:t>
          </w:r>
          <w:r>
            <w:rPr>
              <w:noProof/>
              <w:webHidden/>
            </w:rPr>
            <w:tab/>
          </w:r>
          <w:r>
            <w:rPr>
              <w:noProof/>
              <w:webHidden/>
            </w:rPr>
            <w:fldChar w:fldCharType="begin"/>
          </w:r>
          <w:r>
            <w:rPr>
              <w:noProof/>
              <w:webHidden/>
            </w:rPr>
            <w:instrText xml:space="preserve"> PAGEREF _Toc477962858 \h </w:instrText>
          </w:r>
          <w:r>
            <w:rPr>
              <w:noProof/>
              <w:webHidden/>
            </w:rPr>
          </w:r>
          <w:r>
            <w:rPr>
              <w:noProof/>
              <w:webHidden/>
            </w:rPr>
            <w:fldChar w:fldCharType="separate"/>
          </w:r>
          <w:ins w:id="24" w:author="Microsoft account" w:date="2017-03-23T01:16:00Z">
            <w:r w:rsidR="006E126F">
              <w:rPr>
                <w:noProof/>
                <w:webHidden/>
              </w:rPr>
              <w:t>47</w:t>
            </w:r>
          </w:ins>
          <w:del w:id="25" w:author="Microsoft account" w:date="2017-03-23T01:16:00Z">
            <w:r w:rsidR="00C10FB3" w:rsidDel="006E126F">
              <w:rPr>
                <w:noProof/>
                <w:webHidden/>
              </w:rPr>
              <w:delText>49</w:delText>
            </w:r>
          </w:del>
          <w:r>
            <w:rPr>
              <w:noProof/>
              <w:webHidden/>
            </w:rPr>
            <w:fldChar w:fldCharType="end"/>
          </w:r>
          <w:r w:rsidRPr="002B35D3">
            <w:rPr>
              <w:rStyle w:val="Hyperlink"/>
              <w:noProof/>
            </w:rPr>
            <w:fldChar w:fldCharType="end"/>
          </w:r>
        </w:p>
        <w:p w14:paraId="090E1F91" w14:textId="17D4591A" w:rsidR="00B307A9" w:rsidRDefault="00B307A9">
          <w:pPr>
            <w:pStyle w:val="TOC1"/>
            <w:rPr>
              <w:rFonts w:asciiTheme="minorHAnsi" w:eastAsiaTheme="minorEastAsia" w:hAnsiTheme="minorHAnsi"/>
              <w:b w:val="0"/>
              <w:caps w:val="0"/>
              <w:noProof/>
            </w:rPr>
          </w:pPr>
          <w:r w:rsidRPr="002B35D3">
            <w:rPr>
              <w:rStyle w:val="Hyperlink"/>
              <w:noProof/>
            </w:rPr>
            <w:fldChar w:fldCharType="begin"/>
          </w:r>
          <w:r w:rsidRPr="002B35D3">
            <w:rPr>
              <w:rStyle w:val="Hyperlink"/>
              <w:noProof/>
            </w:rPr>
            <w:instrText xml:space="preserve"> </w:instrText>
          </w:r>
          <w:r>
            <w:rPr>
              <w:noProof/>
            </w:rPr>
            <w:instrText>HYPERLINK \l "_Toc477962859"</w:instrText>
          </w:r>
          <w:r w:rsidRPr="002B35D3">
            <w:rPr>
              <w:rStyle w:val="Hyperlink"/>
              <w:noProof/>
            </w:rPr>
            <w:instrText xml:space="preserve"> </w:instrText>
          </w:r>
          <w:r w:rsidRPr="002B35D3">
            <w:rPr>
              <w:rStyle w:val="Hyperlink"/>
              <w:noProof/>
            </w:rPr>
            <w:fldChar w:fldCharType="separate"/>
          </w:r>
          <w:r w:rsidRPr="002B35D3">
            <w:rPr>
              <w:rStyle w:val="Hyperlink"/>
              <w:rFonts w:eastAsia="Times New Roman" w:cs="Segoe UI"/>
              <w:bCs/>
              <w:noProof/>
            </w:rPr>
            <w:t>BẢN QUYỀN &amp; BẢO MẬT</w:t>
          </w:r>
          <w:r>
            <w:rPr>
              <w:noProof/>
              <w:webHidden/>
            </w:rPr>
            <w:tab/>
          </w:r>
          <w:r>
            <w:rPr>
              <w:noProof/>
              <w:webHidden/>
            </w:rPr>
            <w:fldChar w:fldCharType="begin"/>
          </w:r>
          <w:r>
            <w:rPr>
              <w:noProof/>
              <w:webHidden/>
            </w:rPr>
            <w:instrText xml:space="preserve"> PAGEREF _Toc477962859 \h </w:instrText>
          </w:r>
          <w:r>
            <w:rPr>
              <w:noProof/>
              <w:webHidden/>
            </w:rPr>
          </w:r>
          <w:r>
            <w:rPr>
              <w:noProof/>
              <w:webHidden/>
            </w:rPr>
            <w:fldChar w:fldCharType="separate"/>
          </w:r>
          <w:ins w:id="26" w:author="Microsoft account" w:date="2017-03-23T01:16:00Z">
            <w:r w:rsidR="006E126F">
              <w:rPr>
                <w:noProof/>
                <w:webHidden/>
              </w:rPr>
              <w:t>48</w:t>
            </w:r>
          </w:ins>
          <w:del w:id="27" w:author="Microsoft account" w:date="2017-03-23T01:16:00Z">
            <w:r w:rsidR="00C10FB3" w:rsidDel="006E126F">
              <w:rPr>
                <w:noProof/>
                <w:webHidden/>
              </w:rPr>
              <w:delText>50</w:delText>
            </w:r>
          </w:del>
          <w:r>
            <w:rPr>
              <w:noProof/>
              <w:webHidden/>
            </w:rPr>
            <w:fldChar w:fldCharType="end"/>
          </w:r>
          <w:r w:rsidRPr="002B35D3">
            <w:rPr>
              <w:rStyle w:val="Hyperlink"/>
              <w:noProof/>
            </w:rPr>
            <w:fldChar w:fldCharType="end"/>
          </w:r>
        </w:p>
        <w:p w14:paraId="53A907C3" w14:textId="550A2CDC" w:rsidR="00E95001" w:rsidRPr="00475558" w:rsidRDefault="00E92B50" w:rsidP="00095E09">
          <w:pPr>
            <w:spacing w:line="276" w:lineRule="auto"/>
            <w:jc w:val="both"/>
            <w:rPr>
              <w:rFonts w:ascii="Segoe UI" w:hAnsi="Segoe UI" w:cs="Segoe UI"/>
            </w:rPr>
          </w:pPr>
          <w:r w:rsidRPr="007A1519">
            <w:rPr>
              <w:rFonts w:ascii="Segoe UI" w:hAnsi="Segoe UI" w:cs="Segoe UI"/>
              <w:caps/>
            </w:rPr>
            <w:fldChar w:fldCharType="end"/>
          </w:r>
        </w:p>
      </w:sdtContent>
    </w:sdt>
    <w:p w14:paraId="022F0650" w14:textId="0CD5DF98" w:rsidR="00844D2C" w:rsidRPr="00BB50A1" w:rsidRDefault="00B90029" w:rsidP="00095E09">
      <w:pPr>
        <w:pStyle w:val="Heading1"/>
        <w:numPr>
          <w:ilvl w:val="0"/>
          <w:numId w:val="0"/>
        </w:numPr>
        <w:spacing w:line="276" w:lineRule="auto"/>
        <w:ind w:left="360" w:hanging="360"/>
        <w:rPr>
          <w:rFonts w:cs="Segoe UI"/>
          <w:sz w:val="32"/>
          <w:szCs w:val="26"/>
        </w:rPr>
      </w:pPr>
      <w:bookmarkStart w:id="28" w:name="_Toc477962828"/>
      <w:r w:rsidRPr="00475558">
        <w:rPr>
          <w:rFonts w:cs="Segoe UI"/>
          <w:sz w:val="32"/>
          <w:szCs w:val="26"/>
        </w:rPr>
        <w:t>L</w:t>
      </w:r>
      <w:r w:rsidRPr="00BB50A1">
        <w:rPr>
          <w:rFonts w:cs="Segoe UI"/>
          <w:sz w:val="32"/>
          <w:szCs w:val="26"/>
        </w:rPr>
        <w:t>ỜI GIỚI THIỆU</w:t>
      </w:r>
      <w:bookmarkEnd w:id="28"/>
    </w:p>
    <w:p w14:paraId="6F1E4523" w14:textId="77777777" w:rsidR="00CF6031" w:rsidRPr="00BB50A1" w:rsidRDefault="00CF6031" w:rsidP="00CF6031">
      <w:pPr>
        <w:spacing w:line="276" w:lineRule="auto"/>
        <w:jc w:val="both"/>
        <w:rPr>
          <w:rFonts w:ascii="Segoe UI" w:hAnsi="Segoe UI" w:cs="Segoe UI"/>
        </w:rPr>
      </w:pPr>
    </w:p>
    <w:p w14:paraId="49D29EFB" w14:textId="77777777" w:rsidR="00CF6031" w:rsidRPr="00BB50A1" w:rsidRDefault="00CF6031" w:rsidP="00CF6031">
      <w:pPr>
        <w:spacing w:line="276" w:lineRule="auto"/>
        <w:jc w:val="both"/>
        <w:rPr>
          <w:rFonts w:ascii="Segoe UI" w:hAnsi="Segoe UI" w:cs="Segoe UI"/>
        </w:rPr>
      </w:pPr>
      <w:proofErr w:type="gramStart"/>
      <w:r w:rsidRPr="00BB50A1">
        <w:rPr>
          <w:rFonts w:ascii="Segoe UI" w:hAnsi="Segoe UI" w:cs="Segoe UI"/>
        </w:rPr>
        <w:t>Trong môi trường kinh doanh ngày càng khốc liệt như hiện nay, việc để sản phẩm được bao phủ rộng khắp và luôn sẵn sàng trong các kênh phân phối nhằm phục vụ người tiêu dùng mọi lúc, mọi nơi không chỉ đảm bảo vị thế cạnh tranh mà còn gia tăng đáng kể lợi nhuận, góp phần vào sự phát triển bền vững của mỗi doanh nghiệp.</w:t>
      </w:r>
      <w:proofErr w:type="gramEnd"/>
      <w:r w:rsidRPr="00BB50A1">
        <w:rPr>
          <w:rFonts w:ascii="Segoe UI" w:hAnsi="Segoe UI" w:cs="Segoe UI"/>
        </w:rPr>
        <w:t xml:space="preserve"> Để làm được điều này, doanh nghiệp không chỉ mở rộng hệ thống phân phối, xây dựng một đội </w:t>
      </w:r>
      <w:proofErr w:type="gramStart"/>
      <w:r w:rsidRPr="00BB50A1">
        <w:rPr>
          <w:rFonts w:ascii="Segoe UI" w:hAnsi="Segoe UI" w:cs="Segoe UI"/>
        </w:rPr>
        <w:t>ngũ</w:t>
      </w:r>
      <w:proofErr w:type="gramEnd"/>
      <w:r w:rsidRPr="00BB50A1">
        <w:rPr>
          <w:rFonts w:ascii="Segoe UI" w:hAnsi="Segoe UI" w:cs="Segoe UI"/>
        </w:rPr>
        <w:t xml:space="preserve"> bán hàng chuyên nghiệp mà còn cần đầu tư một giải pháp quản lý mạnh mẽ và hiệu quả. Kinh nghiệm của nhiều doanh nghiệp cho thấy khi quy mô kinh doanh tăng lên mà thiếu một hệ thống quản lý chặt chẽ thì sẽ dễ dàng phát sinh tiêu cực, lãng phí và mất đi cơ hội kinh doanh.</w:t>
      </w:r>
    </w:p>
    <w:p w14:paraId="3029DF1F" w14:textId="77777777" w:rsidR="00CF6031" w:rsidRPr="00BB50A1" w:rsidRDefault="00CF6031" w:rsidP="00CF6031">
      <w:pPr>
        <w:spacing w:line="276" w:lineRule="auto"/>
        <w:jc w:val="both"/>
        <w:rPr>
          <w:rFonts w:ascii="Segoe UI" w:hAnsi="Segoe UI" w:cs="Segoe UI"/>
        </w:rPr>
      </w:pPr>
      <w:proofErr w:type="gramStart"/>
      <w:r w:rsidRPr="00BB50A1">
        <w:rPr>
          <w:rFonts w:ascii="Segoe UI" w:hAnsi="Segoe UI" w:cs="Segoe UI"/>
        </w:rPr>
        <w:t>Hiểu sâu sắc nỗi trăn trở nói trên của các lãnh đạo doanh nghiệp, cộng với kinh nghiệm dày dạn về giải pháp &amp; công nghệ phần mềm, DMSpro đã phát triển giải pháp quản lý hệ thống phân phối theo chuẩn quốc tế, đúc kết các tinh hoa thực tiễn để bổ sung các chức năng phù hợp với thị trường ở mỗi quốc gia trong khu vực, nhằm phục vụ nhu cầu kiểm soát bộ máy bán hàng và thông tin thị trường trực quan theo thời gian thực của các cấp quản lý doanh nghiệp.</w:t>
      </w:r>
      <w:proofErr w:type="gramEnd"/>
      <w:r w:rsidRPr="00BB50A1">
        <w:rPr>
          <w:rFonts w:ascii="Segoe UI" w:hAnsi="Segoe UI" w:cs="Segoe UI"/>
        </w:rPr>
        <w:t xml:space="preserve"> Giải pháp này giúp ban lãnh đạo kiểm soát chặt chẽ dòng hàng hóa, dòng tiền đến từng cửa hiệu, đồng thời nắm bắt đầy đủ các thao tác kinh doanh của từng nhân viên bán hàng, đặc biệt là cách thức phục vụ, chăm sóc khách hàng. Qua đó, các báo cáo quản trị có thể được tổng hợp ngay tức thời với dữ liệu xác thực, giúp đẩy nhanh quá trình ra quyết định.</w:t>
      </w:r>
    </w:p>
    <w:p w14:paraId="51617D3B" w14:textId="77777777" w:rsidR="00CF6031" w:rsidRPr="00BB50A1" w:rsidRDefault="00CF6031" w:rsidP="00CF6031">
      <w:pPr>
        <w:spacing w:line="276" w:lineRule="auto"/>
        <w:jc w:val="both"/>
        <w:rPr>
          <w:rFonts w:ascii="Segoe UI" w:hAnsi="Segoe UI" w:cs="Segoe UI"/>
        </w:rPr>
      </w:pPr>
      <w:r w:rsidRPr="00BB50A1">
        <w:rPr>
          <w:rFonts w:ascii="Segoe UI" w:hAnsi="Segoe UI" w:cs="Segoe UI"/>
        </w:rPr>
        <w:t>Với tinh thần “Không gì là không thể”, chúng tôi luôn sẵn sàng đồng hành cùng doanh nghiệp trên con đường chinh phục thị trường đầy thử thách.</w:t>
      </w:r>
    </w:p>
    <w:p w14:paraId="240E1986" w14:textId="3203761E" w:rsidR="00CF6031" w:rsidRPr="00475558" w:rsidRDefault="00CF6031" w:rsidP="00CF6031">
      <w:pPr>
        <w:spacing w:line="276" w:lineRule="auto"/>
        <w:jc w:val="both"/>
        <w:rPr>
          <w:rFonts w:ascii="Segoe UI" w:hAnsi="Segoe UI" w:cs="Segoe UI"/>
        </w:rPr>
      </w:pPr>
      <w:r w:rsidRPr="00BB50A1">
        <w:rPr>
          <w:rFonts w:ascii="Segoe UI" w:hAnsi="Segoe UI" w:cs="Segoe UI"/>
        </w:rPr>
        <w:t xml:space="preserve">Để quản lý hiệu quả việc phân phối sản phẩm từ Công ty ra thị trường DMSpro đề xuất giải pháp quản lý phân phối và bán hàng này cho </w:t>
      </w:r>
      <w:r w:rsidR="00D344AD" w:rsidRPr="00231246">
        <w:rPr>
          <w:rFonts w:ascii="Segoe UI" w:hAnsi="Segoe UI" w:cs="Segoe UI"/>
          <w:highlight w:val="yellow"/>
          <w:rPrChange w:id="29" w:author="Microsoft account" w:date="2017-03-30T09:25:00Z">
            <w:rPr>
              <w:rFonts w:ascii="Segoe UI" w:hAnsi="Segoe UI" w:cs="Segoe UI"/>
            </w:rPr>
          </w:rPrChange>
        </w:rPr>
        <w:t>Công ty cổ phần Dầu Cá Châu Á</w:t>
      </w:r>
      <w:r w:rsidRPr="00231246">
        <w:rPr>
          <w:rFonts w:ascii="Segoe UI" w:hAnsi="Segoe UI" w:cs="Segoe UI"/>
          <w:highlight w:val="yellow"/>
          <w:rPrChange w:id="30" w:author="Microsoft account" w:date="2017-03-30T09:25:00Z">
            <w:rPr>
              <w:rFonts w:ascii="Segoe UI" w:hAnsi="Segoe UI" w:cs="Segoe UI"/>
            </w:rPr>
          </w:rPrChange>
        </w:rPr>
        <w:t>.</w:t>
      </w:r>
    </w:p>
    <w:p w14:paraId="4C2EECA4" w14:textId="4BF60265" w:rsidR="00B90029" w:rsidRPr="00BB50A1" w:rsidRDefault="00CF6031" w:rsidP="00CF6031">
      <w:pPr>
        <w:spacing w:line="276" w:lineRule="auto"/>
        <w:jc w:val="both"/>
        <w:rPr>
          <w:rFonts w:ascii="Segoe UI" w:hAnsi="Segoe UI" w:cs="Segoe UI"/>
        </w:rPr>
      </w:pPr>
      <w:r w:rsidRPr="00BB50A1">
        <w:rPr>
          <w:rFonts w:ascii="Segoe UI" w:hAnsi="Segoe UI" w:cs="Segoe UI"/>
        </w:rPr>
        <w:t>DMSpro cam kết đem lại một “Dịch vụ chuẩn mực”, luôn đáp ứng vượt mong đợi nhu cầu của khách hàng.</w:t>
      </w:r>
      <w:r w:rsidR="0068754D" w:rsidRPr="00BB50A1">
        <w:rPr>
          <w:rFonts w:ascii="Segoe UI" w:hAnsi="Segoe UI" w:cs="Segoe UI"/>
        </w:rPr>
        <w:t xml:space="preserve"> </w:t>
      </w:r>
    </w:p>
    <w:p w14:paraId="3F393183" w14:textId="77777777" w:rsidR="00B90029" w:rsidRPr="00BB50A1" w:rsidRDefault="00B90029" w:rsidP="00095E09">
      <w:pPr>
        <w:spacing w:line="276" w:lineRule="auto"/>
        <w:jc w:val="both"/>
        <w:rPr>
          <w:rFonts w:ascii="Segoe UI" w:hAnsi="Segoe UI" w:cs="Segoe UI"/>
        </w:rPr>
      </w:pPr>
    </w:p>
    <w:p w14:paraId="102D3194" w14:textId="77777777" w:rsidR="00B90029" w:rsidRPr="00BB50A1" w:rsidRDefault="00B90029" w:rsidP="00095E09">
      <w:pPr>
        <w:spacing w:line="276" w:lineRule="auto"/>
        <w:jc w:val="both"/>
        <w:rPr>
          <w:rFonts w:ascii="Segoe UI" w:hAnsi="Segoe UI" w:cs="Segoe UI"/>
        </w:rPr>
      </w:pPr>
    </w:p>
    <w:p w14:paraId="30D3BD14" w14:textId="77777777" w:rsidR="00B90029" w:rsidRPr="00BB50A1" w:rsidRDefault="00B90029" w:rsidP="00095E09">
      <w:pPr>
        <w:spacing w:line="276" w:lineRule="auto"/>
        <w:jc w:val="both"/>
        <w:rPr>
          <w:rFonts w:ascii="Segoe UI" w:hAnsi="Segoe UI" w:cs="Segoe UI"/>
        </w:rPr>
      </w:pPr>
    </w:p>
    <w:p w14:paraId="46097897" w14:textId="77777777" w:rsidR="00B90029" w:rsidRPr="00BB50A1" w:rsidRDefault="00B90029" w:rsidP="00095E09">
      <w:pPr>
        <w:spacing w:line="276" w:lineRule="auto"/>
        <w:jc w:val="both"/>
        <w:rPr>
          <w:rFonts w:ascii="Segoe UI" w:hAnsi="Segoe UI" w:cs="Segoe UI"/>
        </w:rPr>
      </w:pPr>
    </w:p>
    <w:p w14:paraId="746407E7" w14:textId="77777777" w:rsidR="00B90029" w:rsidRPr="00BB50A1" w:rsidRDefault="00B90029" w:rsidP="00095E09">
      <w:pPr>
        <w:spacing w:line="276" w:lineRule="auto"/>
        <w:jc w:val="both"/>
        <w:rPr>
          <w:rFonts w:ascii="Segoe UI" w:hAnsi="Segoe UI" w:cs="Segoe UI"/>
        </w:rPr>
      </w:pPr>
    </w:p>
    <w:p w14:paraId="3C901AF6" w14:textId="77777777" w:rsidR="00B90029" w:rsidRPr="00BB50A1" w:rsidRDefault="00B90029" w:rsidP="00095E09">
      <w:pPr>
        <w:spacing w:line="276" w:lineRule="auto"/>
        <w:jc w:val="both"/>
        <w:rPr>
          <w:rFonts w:ascii="Segoe UI" w:hAnsi="Segoe UI" w:cs="Segoe UI"/>
        </w:rPr>
      </w:pPr>
    </w:p>
    <w:p w14:paraId="7F671486" w14:textId="77777777" w:rsidR="00B90029" w:rsidRPr="00BB50A1" w:rsidRDefault="00B90029" w:rsidP="00095E09">
      <w:pPr>
        <w:spacing w:line="276" w:lineRule="auto"/>
        <w:jc w:val="both"/>
        <w:rPr>
          <w:rFonts w:ascii="Segoe UI" w:hAnsi="Segoe UI" w:cs="Segoe UI"/>
        </w:rPr>
      </w:pPr>
    </w:p>
    <w:p w14:paraId="308B4B9F" w14:textId="77777777" w:rsidR="00B90029" w:rsidRPr="00BB50A1" w:rsidRDefault="00B90029" w:rsidP="00095E09">
      <w:pPr>
        <w:spacing w:line="276" w:lineRule="auto"/>
        <w:jc w:val="both"/>
        <w:rPr>
          <w:rFonts w:ascii="Segoe UI" w:hAnsi="Segoe UI" w:cs="Segoe UI"/>
        </w:rPr>
      </w:pPr>
    </w:p>
    <w:p w14:paraId="6AE0DED0" w14:textId="77777777" w:rsidR="00B90029" w:rsidRPr="00BB50A1" w:rsidRDefault="00B90029" w:rsidP="00095E09">
      <w:pPr>
        <w:spacing w:line="276" w:lineRule="auto"/>
        <w:jc w:val="both"/>
        <w:rPr>
          <w:rFonts w:ascii="Segoe UI" w:hAnsi="Segoe UI" w:cs="Segoe UI"/>
        </w:rPr>
      </w:pPr>
    </w:p>
    <w:p w14:paraId="4FD0B96A" w14:textId="77777777" w:rsidR="00B90029" w:rsidRPr="00BB50A1" w:rsidRDefault="00B90029" w:rsidP="00095E09">
      <w:pPr>
        <w:spacing w:line="276" w:lineRule="auto"/>
        <w:jc w:val="both"/>
        <w:rPr>
          <w:rFonts w:ascii="Segoe UI" w:hAnsi="Segoe UI" w:cs="Segoe UI"/>
        </w:rPr>
      </w:pPr>
    </w:p>
    <w:p w14:paraId="1565E80F" w14:textId="77777777" w:rsidR="00B90029" w:rsidRPr="00BB50A1" w:rsidRDefault="00B90029" w:rsidP="00095E09">
      <w:pPr>
        <w:spacing w:line="276" w:lineRule="auto"/>
        <w:jc w:val="both"/>
        <w:rPr>
          <w:rFonts w:ascii="Segoe UI" w:hAnsi="Segoe UI" w:cs="Segoe UI"/>
        </w:rPr>
      </w:pPr>
    </w:p>
    <w:p w14:paraId="0184450B" w14:textId="77777777" w:rsidR="00B90029" w:rsidRPr="00BB50A1" w:rsidRDefault="00B90029" w:rsidP="00095E09">
      <w:pPr>
        <w:spacing w:line="276" w:lineRule="auto"/>
        <w:jc w:val="both"/>
        <w:rPr>
          <w:rFonts w:ascii="Segoe UI" w:hAnsi="Segoe UI" w:cs="Segoe UI"/>
        </w:rPr>
      </w:pPr>
    </w:p>
    <w:p w14:paraId="1B5BBD3E" w14:textId="34672D30" w:rsidR="00844D2C" w:rsidRPr="00BB50A1" w:rsidRDefault="00DC7F5B" w:rsidP="00095E09">
      <w:pPr>
        <w:spacing w:line="276" w:lineRule="auto"/>
        <w:jc w:val="both"/>
        <w:rPr>
          <w:rFonts w:ascii="Segoe UI" w:hAnsi="Segoe UI" w:cs="Segoe UI"/>
          <w:b/>
          <w:snapToGrid w:val="0"/>
          <w:sz w:val="32"/>
          <w:szCs w:val="26"/>
        </w:rPr>
      </w:pPr>
      <w:r w:rsidRPr="00BB50A1">
        <w:rPr>
          <w:rFonts w:ascii="Segoe UI" w:hAnsi="Segoe UI" w:cs="Segoe UI"/>
          <w:b/>
          <w:snapToGrid w:val="0"/>
          <w:sz w:val="32"/>
          <w:szCs w:val="26"/>
        </w:rPr>
        <w:t>KÝ HIỆU VIẾT TẮT</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8"/>
        <w:gridCol w:w="1827"/>
        <w:gridCol w:w="2430"/>
        <w:gridCol w:w="1710"/>
        <w:gridCol w:w="3060"/>
      </w:tblGrid>
      <w:tr w:rsidR="00C07E87" w:rsidRPr="00BB50A1" w14:paraId="2D29D0C2" w14:textId="77777777" w:rsidTr="00EF0DCE">
        <w:tc>
          <w:tcPr>
            <w:tcW w:w="0" w:type="auto"/>
            <w:shd w:val="clear" w:color="auto" w:fill="BFBFBF"/>
            <w:vAlign w:val="center"/>
          </w:tcPr>
          <w:p w14:paraId="1F760DE6" w14:textId="31D7C19B" w:rsidR="00C07E87" w:rsidRPr="00BB50A1" w:rsidRDefault="00520274" w:rsidP="00095E09">
            <w:pPr>
              <w:spacing w:line="276" w:lineRule="auto"/>
              <w:jc w:val="both"/>
              <w:rPr>
                <w:rFonts w:ascii="Segoe UI" w:hAnsi="Segoe UI" w:cs="Segoe UI"/>
                <w:b/>
              </w:rPr>
            </w:pPr>
            <w:r w:rsidRPr="00BB50A1">
              <w:rPr>
                <w:rFonts w:ascii="Segoe UI" w:hAnsi="Segoe UI" w:cs="Segoe UI"/>
                <w:b/>
              </w:rPr>
              <w:t>STT</w:t>
            </w:r>
          </w:p>
        </w:tc>
        <w:tc>
          <w:tcPr>
            <w:tcW w:w="1827" w:type="dxa"/>
            <w:shd w:val="clear" w:color="auto" w:fill="BFBFBF"/>
            <w:vAlign w:val="center"/>
          </w:tcPr>
          <w:p w14:paraId="1374AD90" w14:textId="77777777" w:rsidR="00D909E3" w:rsidRPr="00BB50A1" w:rsidRDefault="00520274" w:rsidP="00095E09">
            <w:pPr>
              <w:spacing w:line="276" w:lineRule="auto"/>
              <w:jc w:val="both"/>
              <w:rPr>
                <w:rFonts w:ascii="Segoe UI" w:hAnsi="Segoe UI" w:cs="Segoe UI"/>
                <w:b/>
              </w:rPr>
            </w:pPr>
            <w:r w:rsidRPr="00BB50A1">
              <w:rPr>
                <w:rFonts w:ascii="Segoe UI" w:hAnsi="Segoe UI" w:cs="Segoe UI"/>
                <w:b/>
              </w:rPr>
              <w:t xml:space="preserve">Viết tắt </w:t>
            </w:r>
          </w:p>
          <w:p w14:paraId="0F000155" w14:textId="7E332043" w:rsidR="00C07E87" w:rsidRPr="00BB50A1" w:rsidRDefault="00520274" w:rsidP="00095E09">
            <w:pPr>
              <w:spacing w:line="276" w:lineRule="auto"/>
              <w:jc w:val="both"/>
              <w:rPr>
                <w:rFonts w:ascii="Segoe UI" w:hAnsi="Segoe UI" w:cs="Segoe UI"/>
                <w:b/>
              </w:rPr>
            </w:pPr>
            <w:r w:rsidRPr="00BB50A1">
              <w:rPr>
                <w:rFonts w:ascii="Segoe UI" w:hAnsi="Segoe UI" w:cs="Segoe UI"/>
                <w:b/>
              </w:rPr>
              <w:t>bằng tiếng</w:t>
            </w:r>
            <w:r w:rsidR="00D909E3" w:rsidRPr="00BB50A1">
              <w:rPr>
                <w:rFonts w:ascii="Segoe UI" w:hAnsi="Segoe UI" w:cs="Segoe UI"/>
                <w:b/>
              </w:rPr>
              <w:t xml:space="preserve"> </w:t>
            </w:r>
            <w:r w:rsidRPr="00BB50A1">
              <w:rPr>
                <w:rFonts w:ascii="Segoe UI" w:hAnsi="Segoe UI" w:cs="Segoe UI"/>
                <w:b/>
              </w:rPr>
              <w:t>Anh</w:t>
            </w:r>
          </w:p>
        </w:tc>
        <w:tc>
          <w:tcPr>
            <w:tcW w:w="2430" w:type="dxa"/>
            <w:shd w:val="clear" w:color="auto" w:fill="BFBFBF"/>
            <w:vAlign w:val="center"/>
          </w:tcPr>
          <w:p w14:paraId="0E3FDD05" w14:textId="11BD539A" w:rsidR="00C07E87" w:rsidRPr="00BB50A1" w:rsidRDefault="00520274" w:rsidP="00095E09">
            <w:pPr>
              <w:spacing w:line="276" w:lineRule="auto"/>
              <w:jc w:val="both"/>
              <w:rPr>
                <w:rFonts w:ascii="Segoe UI" w:hAnsi="Segoe UI" w:cs="Segoe UI"/>
                <w:b/>
              </w:rPr>
            </w:pPr>
            <w:r w:rsidRPr="00BB50A1">
              <w:rPr>
                <w:rFonts w:ascii="Segoe UI" w:hAnsi="Segoe UI" w:cs="Segoe UI"/>
                <w:b/>
              </w:rPr>
              <w:t>Viết đầy đủ bằ</w:t>
            </w:r>
            <w:r w:rsidR="00D909E3" w:rsidRPr="00BB50A1">
              <w:rPr>
                <w:rFonts w:ascii="Segoe UI" w:hAnsi="Segoe UI" w:cs="Segoe UI"/>
                <w:b/>
              </w:rPr>
              <w:t xml:space="preserve">ng </w:t>
            </w:r>
            <w:r w:rsidRPr="00BB50A1">
              <w:rPr>
                <w:rFonts w:ascii="Segoe UI" w:hAnsi="Segoe UI" w:cs="Segoe UI"/>
                <w:b/>
              </w:rPr>
              <w:t>tiếng Anh</w:t>
            </w:r>
          </w:p>
        </w:tc>
        <w:tc>
          <w:tcPr>
            <w:tcW w:w="1710" w:type="dxa"/>
            <w:shd w:val="clear" w:color="auto" w:fill="BFBFBF"/>
          </w:tcPr>
          <w:p w14:paraId="22BDFCEB" w14:textId="77777777" w:rsidR="00D909E3" w:rsidRPr="00BB50A1" w:rsidRDefault="00CE223A" w:rsidP="00095E09">
            <w:pPr>
              <w:spacing w:line="276" w:lineRule="auto"/>
              <w:jc w:val="both"/>
              <w:rPr>
                <w:rFonts w:ascii="Segoe UI" w:hAnsi="Segoe UI" w:cs="Segoe UI"/>
                <w:b/>
                <w:bCs/>
                <w:color w:val="000000"/>
              </w:rPr>
            </w:pPr>
            <w:r w:rsidRPr="00BB50A1">
              <w:rPr>
                <w:rFonts w:ascii="Segoe UI" w:hAnsi="Segoe UI" w:cs="Segoe UI"/>
                <w:b/>
                <w:bCs/>
                <w:color w:val="000000"/>
              </w:rPr>
              <w:t xml:space="preserve">Viết tắt </w:t>
            </w:r>
          </w:p>
          <w:p w14:paraId="430EB2B4" w14:textId="6D9C7559" w:rsidR="00C07E87" w:rsidRPr="00BB50A1" w:rsidRDefault="00CE223A" w:rsidP="00095E09">
            <w:pPr>
              <w:spacing w:line="276" w:lineRule="auto"/>
              <w:jc w:val="both"/>
              <w:rPr>
                <w:rFonts w:ascii="Segoe UI" w:hAnsi="Segoe UI" w:cs="Segoe UI"/>
                <w:b/>
                <w:bCs/>
                <w:color w:val="000000"/>
              </w:rPr>
            </w:pPr>
            <w:r w:rsidRPr="00BB50A1">
              <w:rPr>
                <w:rFonts w:ascii="Segoe UI" w:hAnsi="Segoe UI" w:cs="Segoe UI"/>
                <w:b/>
                <w:bCs/>
                <w:color w:val="000000"/>
              </w:rPr>
              <w:t>bằ</w:t>
            </w:r>
            <w:r w:rsidR="00D909E3" w:rsidRPr="00BB50A1">
              <w:rPr>
                <w:rFonts w:ascii="Segoe UI" w:hAnsi="Segoe UI" w:cs="Segoe UI"/>
                <w:b/>
                <w:bCs/>
                <w:color w:val="000000"/>
              </w:rPr>
              <w:t xml:space="preserve">ng </w:t>
            </w:r>
            <w:r w:rsidRPr="00BB50A1">
              <w:rPr>
                <w:rFonts w:ascii="Segoe UI" w:hAnsi="Segoe UI" w:cs="Segoe UI"/>
                <w:b/>
                <w:bCs/>
                <w:color w:val="000000"/>
              </w:rPr>
              <w:t>tiếng Việt</w:t>
            </w:r>
          </w:p>
        </w:tc>
        <w:tc>
          <w:tcPr>
            <w:tcW w:w="3060" w:type="dxa"/>
            <w:shd w:val="clear" w:color="auto" w:fill="BFBFBF"/>
          </w:tcPr>
          <w:p w14:paraId="16D25132" w14:textId="77777777" w:rsidR="00D909E3" w:rsidRPr="00BB50A1" w:rsidRDefault="00CE223A" w:rsidP="00095E09">
            <w:pPr>
              <w:spacing w:line="276" w:lineRule="auto"/>
              <w:jc w:val="both"/>
              <w:rPr>
                <w:rFonts w:ascii="Segoe UI" w:hAnsi="Segoe UI" w:cs="Segoe UI"/>
                <w:b/>
                <w:bCs/>
                <w:color w:val="000000"/>
              </w:rPr>
            </w:pPr>
            <w:r w:rsidRPr="00BB50A1">
              <w:rPr>
                <w:rFonts w:ascii="Segoe UI" w:hAnsi="Segoe UI" w:cs="Segoe UI"/>
                <w:b/>
                <w:bCs/>
                <w:color w:val="000000"/>
              </w:rPr>
              <w:t xml:space="preserve">Viết đầy đủ </w:t>
            </w:r>
          </w:p>
          <w:p w14:paraId="25EA6B79" w14:textId="1D81A1A4" w:rsidR="00C07E87" w:rsidRPr="00BB50A1" w:rsidRDefault="00CE223A" w:rsidP="00095E09">
            <w:pPr>
              <w:spacing w:line="276" w:lineRule="auto"/>
              <w:jc w:val="both"/>
              <w:rPr>
                <w:rFonts w:ascii="Segoe UI" w:hAnsi="Segoe UI" w:cs="Segoe UI"/>
                <w:b/>
                <w:bCs/>
                <w:color w:val="000000"/>
              </w:rPr>
            </w:pPr>
            <w:r w:rsidRPr="00BB50A1">
              <w:rPr>
                <w:rFonts w:ascii="Segoe UI" w:hAnsi="Segoe UI" w:cs="Segoe UI"/>
                <w:b/>
                <w:bCs/>
                <w:color w:val="000000"/>
              </w:rPr>
              <w:t>bằng tiếng Việt</w:t>
            </w:r>
          </w:p>
        </w:tc>
      </w:tr>
      <w:tr w:rsidR="00C07E87" w:rsidRPr="00BB50A1" w14:paraId="65CE9178" w14:textId="77777777" w:rsidTr="00EF0DCE">
        <w:trPr>
          <w:trHeight w:val="710"/>
        </w:trPr>
        <w:tc>
          <w:tcPr>
            <w:tcW w:w="0" w:type="auto"/>
          </w:tcPr>
          <w:p w14:paraId="383A671D" w14:textId="23EABFBC"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339285B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DMS</w:t>
            </w:r>
          </w:p>
        </w:tc>
        <w:tc>
          <w:tcPr>
            <w:tcW w:w="2430" w:type="dxa"/>
          </w:tcPr>
          <w:p w14:paraId="171FE66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Distributor Management System</w:t>
            </w:r>
          </w:p>
        </w:tc>
        <w:tc>
          <w:tcPr>
            <w:tcW w:w="1710" w:type="dxa"/>
          </w:tcPr>
          <w:p w14:paraId="3DD747C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DMS</w:t>
            </w:r>
          </w:p>
        </w:tc>
        <w:tc>
          <w:tcPr>
            <w:tcW w:w="3060" w:type="dxa"/>
          </w:tcPr>
          <w:p w14:paraId="06EA4E6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Hệ thống quản lý phân phối</w:t>
            </w:r>
          </w:p>
        </w:tc>
      </w:tr>
      <w:tr w:rsidR="00C07E87" w:rsidRPr="00BB50A1" w14:paraId="5CC61945" w14:textId="77777777" w:rsidTr="00EF0DCE">
        <w:tc>
          <w:tcPr>
            <w:tcW w:w="0" w:type="auto"/>
          </w:tcPr>
          <w:p w14:paraId="40AF9072"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2A4535D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PO</w:t>
            </w:r>
          </w:p>
        </w:tc>
        <w:tc>
          <w:tcPr>
            <w:tcW w:w="2430" w:type="dxa"/>
          </w:tcPr>
          <w:p w14:paraId="3C2E4295" w14:textId="0E7E5CB3"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P</w:t>
            </w:r>
            <w:r w:rsidR="00D9426A" w:rsidRPr="00BB50A1">
              <w:rPr>
                <w:rFonts w:ascii="Segoe UI" w:hAnsi="Segoe UI" w:cs="Segoe UI"/>
                <w:color w:val="000000"/>
              </w:rPr>
              <w:t>urc</w:t>
            </w:r>
            <w:r w:rsidRPr="00BB50A1">
              <w:rPr>
                <w:rFonts w:ascii="Segoe UI" w:hAnsi="Segoe UI" w:cs="Segoe UI"/>
                <w:color w:val="000000"/>
              </w:rPr>
              <w:t>hase Order</w:t>
            </w:r>
          </w:p>
        </w:tc>
        <w:tc>
          <w:tcPr>
            <w:tcW w:w="1710" w:type="dxa"/>
          </w:tcPr>
          <w:p w14:paraId="55BD15A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DDH</w:t>
            </w:r>
          </w:p>
        </w:tc>
        <w:tc>
          <w:tcPr>
            <w:tcW w:w="3060" w:type="dxa"/>
          </w:tcPr>
          <w:p w14:paraId="51F5C652"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Đơn đặt mua hàng</w:t>
            </w:r>
          </w:p>
        </w:tc>
      </w:tr>
      <w:tr w:rsidR="00C07E87" w:rsidRPr="00BB50A1" w14:paraId="286720BA" w14:textId="77777777" w:rsidTr="00EF0DCE">
        <w:tc>
          <w:tcPr>
            <w:tcW w:w="0" w:type="auto"/>
          </w:tcPr>
          <w:p w14:paraId="36C451F8"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24897222"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SO</w:t>
            </w:r>
          </w:p>
        </w:tc>
        <w:tc>
          <w:tcPr>
            <w:tcW w:w="2430" w:type="dxa"/>
          </w:tcPr>
          <w:p w14:paraId="47EC506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Sales Order</w:t>
            </w:r>
          </w:p>
        </w:tc>
        <w:tc>
          <w:tcPr>
            <w:tcW w:w="1710" w:type="dxa"/>
          </w:tcPr>
          <w:p w14:paraId="4FD649C7"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DBH</w:t>
            </w:r>
          </w:p>
        </w:tc>
        <w:tc>
          <w:tcPr>
            <w:tcW w:w="3060" w:type="dxa"/>
          </w:tcPr>
          <w:p w14:paraId="6AD92B8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Đơn đặt bán hàng</w:t>
            </w:r>
          </w:p>
        </w:tc>
      </w:tr>
      <w:tr w:rsidR="00C07E87" w:rsidRPr="00BB50A1" w14:paraId="71B94CDE" w14:textId="77777777" w:rsidTr="00EF0DCE">
        <w:tc>
          <w:tcPr>
            <w:tcW w:w="0" w:type="auto"/>
          </w:tcPr>
          <w:p w14:paraId="175F34D9"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3A7B21E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IN</w:t>
            </w:r>
          </w:p>
        </w:tc>
        <w:tc>
          <w:tcPr>
            <w:tcW w:w="2430" w:type="dxa"/>
          </w:tcPr>
          <w:p w14:paraId="20D16AA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Inventory</w:t>
            </w:r>
          </w:p>
        </w:tc>
        <w:tc>
          <w:tcPr>
            <w:tcW w:w="1710" w:type="dxa"/>
          </w:tcPr>
          <w:p w14:paraId="1CF61FB4"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KHO</w:t>
            </w:r>
          </w:p>
        </w:tc>
        <w:tc>
          <w:tcPr>
            <w:tcW w:w="3060" w:type="dxa"/>
          </w:tcPr>
          <w:p w14:paraId="292B005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Quản lý hàng hóa &amp; tồn kho</w:t>
            </w:r>
          </w:p>
        </w:tc>
      </w:tr>
      <w:tr w:rsidR="00C07E87" w:rsidRPr="00BB50A1" w14:paraId="02E11F46" w14:textId="77777777" w:rsidTr="00EF0DCE">
        <w:tc>
          <w:tcPr>
            <w:tcW w:w="0" w:type="auto"/>
          </w:tcPr>
          <w:p w14:paraId="6CC6C81F"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20F8479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AR</w:t>
            </w:r>
          </w:p>
        </w:tc>
        <w:tc>
          <w:tcPr>
            <w:tcW w:w="2430" w:type="dxa"/>
          </w:tcPr>
          <w:p w14:paraId="6FE06A1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xml:space="preserve">Accounts Receivable </w:t>
            </w:r>
          </w:p>
        </w:tc>
        <w:tc>
          <w:tcPr>
            <w:tcW w:w="1710" w:type="dxa"/>
          </w:tcPr>
          <w:p w14:paraId="0F51D6B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KTPT</w:t>
            </w:r>
          </w:p>
        </w:tc>
        <w:tc>
          <w:tcPr>
            <w:tcW w:w="3060" w:type="dxa"/>
          </w:tcPr>
          <w:p w14:paraId="51A6B10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Kế toán phải thu</w:t>
            </w:r>
          </w:p>
        </w:tc>
      </w:tr>
      <w:tr w:rsidR="00C07E87" w:rsidRPr="00BB50A1" w14:paraId="26F2B5AD" w14:textId="77777777" w:rsidTr="00EF0DCE">
        <w:tc>
          <w:tcPr>
            <w:tcW w:w="0" w:type="auto"/>
          </w:tcPr>
          <w:p w14:paraId="117984D8"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7DE9FFB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AP</w:t>
            </w:r>
          </w:p>
        </w:tc>
        <w:tc>
          <w:tcPr>
            <w:tcW w:w="2430" w:type="dxa"/>
          </w:tcPr>
          <w:p w14:paraId="1504685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Accounts Payable</w:t>
            </w:r>
          </w:p>
        </w:tc>
        <w:tc>
          <w:tcPr>
            <w:tcW w:w="1710" w:type="dxa"/>
          </w:tcPr>
          <w:p w14:paraId="65230567"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KTPT</w:t>
            </w:r>
          </w:p>
        </w:tc>
        <w:tc>
          <w:tcPr>
            <w:tcW w:w="3060" w:type="dxa"/>
          </w:tcPr>
          <w:p w14:paraId="0B9324A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Kế toán phải trả</w:t>
            </w:r>
          </w:p>
        </w:tc>
      </w:tr>
      <w:tr w:rsidR="00C07E87" w:rsidRPr="00BB50A1" w14:paraId="26A17701" w14:textId="77777777" w:rsidTr="00EF0DCE">
        <w:tc>
          <w:tcPr>
            <w:tcW w:w="0" w:type="auto"/>
          </w:tcPr>
          <w:p w14:paraId="4830637F"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0365DB14"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VMI</w:t>
            </w:r>
          </w:p>
        </w:tc>
        <w:tc>
          <w:tcPr>
            <w:tcW w:w="2430" w:type="dxa"/>
          </w:tcPr>
          <w:p w14:paraId="75923CDE" w14:textId="10B46FFA" w:rsidR="00C07E87" w:rsidRPr="00BB50A1" w:rsidRDefault="00A45144" w:rsidP="00095E09">
            <w:pPr>
              <w:spacing w:line="276" w:lineRule="auto"/>
              <w:jc w:val="both"/>
              <w:rPr>
                <w:rFonts w:ascii="Segoe UI" w:hAnsi="Segoe UI" w:cs="Segoe UI"/>
                <w:color w:val="000000"/>
              </w:rPr>
            </w:pPr>
            <w:r w:rsidRPr="00BB50A1">
              <w:rPr>
                <w:rFonts w:ascii="Segoe UI" w:hAnsi="Segoe UI" w:cs="Segoe UI"/>
                <w:color w:val="000000"/>
              </w:rPr>
              <w:t xml:space="preserve">Vendor </w:t>
            </w:r>
            <w:r w:rsidR="00C07E87" w:rsidRPr="00BB50A1">
              <w:rPr>
                <w:rFonts w:ascii="Segoe UI" w:hAnsi="Segoe UI" w:cs="Segoe UI"/>
                <w:color w:val="000000"/>
              </w:rPr>
              <w:t>Managed Inventory</w:t>
            </w:r>
          </w:p>
        </w:tc>
        <w:tc>
          <w:tcPr>
            <w:tcW w:w="1710" w:type="dxa"/>
          </w:tcPr>
          <w:p w14:paraId="0636101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VMI</w:t>
            </w:r>
          </w:p>
        </w:tc>
        <w:tc>
          <w:tcPr>
            <w:tcW w:w="3060" w:type="dxa"/>
          </w:tcPr>
          <w:p w14:paraId="63148E3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Quản lý đặt hàng tự động</w:t>
            </w:r>
          </w:p>
        </w:tc>
      </w:tr>
      <w:tr w:rsidR="00C07E87" w:rsidRPr="00BB50A1" w14:paraId="0D7C0079" w14:textId="77777777" w:rsidTr="00EF0DCE">
        <w:tc>
          <w:tcPr>
            <w:tcW w:w="0" w:type="auto"/>
          </w:tcPr>
          <w:p w14:paraId="1B5F27B9"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2C83AD3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TMK</w:t>
            </w:r>
          </w:p>
        </w:tc>
        <w:tc>
          <w:tcPr>
            <w:tcW w:w="2430" w:type="dxa"/>
          </w:tcPr>
          <w:p w14:paraId="5297E12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Trade Marketing</w:t>
            </w:r>
          </w:p>
        </w:tc>
        <w:tc>
          <w:tcPr>
            <w:tcW w:w="1710" w:type="dxa"/>
          </w:tcPr>
          <w:p w14:paraId="27A48EE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HTTM</w:t>
            </w:r>
          </w:p>
        </w:tc>
        <w:tc>
          <w:tcPr>
            <w:tcW w:w="3060" w:type="dxa"/>
          </w:tcPr>
          <w:p w14:paraId="6F0AD43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Hỗ trợ thương mại</w:t>
            </w:r>
          </w:p>
        </w:tc>
      </w:tr>
      <w:tr w:rsidR="00C07E87" w:rsidRPr="00BB50A1" w14:paraId="33DCED31" w14:textId="77777777" w:rsidTr="00EF0DCE">
        <w:tc>
          <w:tcPr>
            <w:tcW w:w="0" w:type="auto"/>
          </w:tcPr>
          <w:p w14:paraId="692AE850"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2E1F346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KPI</w:t>
            </w:r>
          </w:p>
        </w:tc>
        <w:tc>
          <w:tcPr>
            <w:tcW w:w="2430" w:type="dxa"/>
          </w:tcPr>
          <w:p w14:paraId="7E2A507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Key Performance Indicator</w:t>
            </w:r>
          </w:p>
        </w:tc>
        <w:tc>
          <w:tcPr>
            <w:tcW w:w="1710" w:type="dxa"/>
          </w:tcPr>
          <w:p w14:paraId="385E11D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KPI</w:t>
            </w:r>
          </w:p>
        </w:tc>
        <w:tc>
          <w:tcPr>
            <w:tcW w:w="3060" w:type="dxa"/>
          </w:tcPr>
          <w:p w14:paraId="0BE0384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Chỉ số bán hàng</w:t>
            </w:r>
          </w:p>
        </w:tc>
      </w:tr>
      <w:tr w:rsidR="00C07E87" w:rsidRPr="00BB50A1" w14:paraId="3E750559" w14:textId="77777777" w:rsidTr="00EF0DCE">
        <w:tc>
          <w:tcPr>
            <w:tcW w:w="0" w:type="auto"/>
          </w:tcPr>
          <w:p w14:paraId="3D843702"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143F292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MDM</w:t>
            </w:r>
          </w:p>
        </w:tc>
        <w:tc>
          <w:tcPr>
            <w:tcW w:w="2430" w:type="dxa"/>
          </w:tcPr>
          <w:p w14:paraId="5619DC4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xml:space="preserve">Master Data Management  </w:t>
            </w:r>
          </w:p>
        </w:tc>
        <w:tc>
          <w:tcPr>
            <w:tcW w:w="1710" w:type="dxa"/>
          </w:tcPr>
          <w:p w14:paraId="3924BBA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MDM</w:t>
            </w:r>
          </w:p>
        </w:tc>
        <w:tc>
          <w:tcPr>
            <w:tcW w:w="3060" w:type="dxa"/>
          </w:tcPr>
          <w:p w14:paraId="5140CFE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xml:space="preserve">Quản lý dữ liệu dùng chung </w:t>
            </w:r>
          </w:p>
        </w:tc>
      </w:tr>
      <w:tr w:rsidR="00C07E87" w:rsidRPr="00BB50A1" w14:paraId="120539D3" w14:textId="77777777" w:rsidTr="00EF0DCE">
        <w:tc>
          <w:tcPr>
            <w:tcW w:w="0" w:type="auto"/>
          </w:tcPr>
          <w:p w14:paraId="2A5AE9CC"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7CC7EF01" w14:textId="4C6BDBC8" w:rsidR="00C07E87" w:rsidRPr="00BB50A1" w:rsidRDefault="00A81A75" w:rsidP="00095E09">
            <w:pPr>
              <w:spacing w:line="276" w:lineRule="auto"/>
              <w:jc w:val="both"/>
              <w:rPr>
                <w:rFonts w:ascii="Segoe UI" w:hAnsi="Segoe UI" w:cs="Segoe UI"/>
                <w:color w:val="000000"/>
              </w:rPr>
            </w:pPr>
            <w:r w:rsidRPr="00BB50A1">
              <w:rPr>
                <w:rFonts w:ascii="Segoe UI" w:hAnsi="Segoe UI" w:cs="Segoe UI"/>
                <w:color w:val="000000"/>
              </w:rPr>
              <w:t>SFA</w:t>
            </w:r>
          </w:p>
        </w:tc>
        <w:tc>
          <w:tcPr>
            <w:tcW w:w="2430" w:type="dxa"/>
          </w:tcPr>
          <w:p w14:paraId="1D28E68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Salesforce Automation</w:t>
            </w:r>
          </w:p>
        </w:tc>
        <w:tc>
          <w:tcPr>
            <w:tcW w:w="1710" w:type="dxa"/>
          </w:tcPr>
          <w:p w14:paraId="4520E24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BHTĐ</w:t>
            </w:r>
          </w:p>
        </w:tc>
        <w:tc>
          <w:tcPr>
            <w:tcW w:w="3060" w:type="dxa"/>
          </w:tcPr>
          <w:p w14:paraId="19955C5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Quản lý bán hàng trên thiết bị di động</w:t>
            </w:r>
          </w:p>
        </w:tc>
      </w:tr>
      <w:tr w:rsidR="00C07E87" w:rsidRPr="00BB50A1" w14:paraId="75DD9DB8" w14:textId="77777777" w:rsidTr="00EF0DCE">
        <w:tc>
          <w:tcPr>
            <w:tcW w:w="0" w:type="auto"/>
          </w:tcPr>
          <w:p w14:paraId="6D88058D"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1649F16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DSR</w:t>
            </w:r>
          </w:p>
        </w:tc>
        <w:tc>
          <w:tcPr>
            <w:tcW w:w="2430" w:type="dxa"/>
          </w:tcPr>
          <w:p w14:paraId="2DBDD32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Distributor Sales Rep</w:t>
            </w:r>
          </w:p>
        </w:tc>
        <w:tc>
          <w:tcPr>
            <w:tcW w:w="1710" w:type="dxa"/>
          </w:tcPr>
          <w:p w14:paraId="665A72DB" w14:textId="24060B6A" w:rsidR="00C07E87" w:rsidRPr="00BB50A1" w:rsidRDefault="00C67970" w:rsidP="00095E09">
            <w:pPr>
              <w:spacing w:line="276" w:lineRule="auto"/>
              <w:jc w:val="both"/>
              <w:rPr>
                <w:rFonts w:ascii="Segoe UI" w:hAnsi="Segoe UI" w:cs="Segoe UI"/>
                <w:color w:val="000000"/>
              </w:rPr>
            </w:pPr>
            <w:r w:rsidRPr="00BB50A1">
              <w:rPr>
                <w:rFonts w:ascii="Segoe UI" w:hAnsi="Segoe UI" w:cs="Segoe UI"/>
                <w:color w:val="000000"/>
              </w:rPr>
              <w:t>NVBH</w:t>
            </w:r>
          </w:p>
        </w:tc>
        <w:tc>
          <w:tcPr>
            <w:tcW w:w="3060" w:type="dxa"/>
          </w:tcPr>
          <w:p w14:paraId="36F526C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Nhân viên bán hàng</w:t>
            </w:r>
          </w:p>
        </w:tc>
      </w:tr>
      <w:tr w:rsidR="00C07E87" w:rsidRPr="00BB50A1" w14:paraId="137AF64E" w14:textId="77777777" w:rsidTr="00EF0DCE">
        <w:tc>
          <w:tcPr>
            <w:tcW w:w="0" w:type="auto"/>
          </w:tcPr>
          <w:p w14:paraId="51F89E98"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49E905B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DDM</w:t>
            </w:r>
          </w:p>
        </w:tc>
        <w:tc>
          <w:tcPr>
            <w:tcW w:w="2430" w:type="dxa"/>
          </w:tcPr>
          <w:p w14:paraId="0B8CDE74"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Distributor Delivery Man</w:t>
            </w:r>
          </w:p>
        </w:tc>
        <w:tc>
          <w:tcPr>
            <w:tcW w:w="1710" w:type="dxa"/>
          </w:tcPr>
          <w:p w14:paraId="363EB89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NVGH</w:t>
            </w:r>
          </w:p>
        </w:tc>
        <w:tc>
          <w:tcPr>
            <w:tcW w:w="3060" w:type="dxa"/>
          </w:tcPr>
          <w:p w14:paraId="1F3D733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Nhân viên giao hàng</w:t>
            </w:r>
          </w:p>
        </w:tc>
      </w:tr>
      <w:tr w:rsidR="00C07E87" w:rsidRPr="00BB50A1" w14:paraId="0A883AD3" w14:textId="77777777" w:rsidTr="00EF0DCE">
        <w:tc>
          <w:tcPr>
            <w:tcW w:w="0" w:type="auto"/>
          </w:tcPr>
          <w:p w14:paraId="6F47CD93"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30A665E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DA</w:t>
            </w:r>
          </w:p>
        </w:tc>
        <w:tc>
          <w:tcPr>
            <w:tcW w:w="2430" w:type="dxa"/>
          </w:tcPr>
          <w:p w14:paraId="7AA13A1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Distributor Admin</w:t>
            </w:r>
          </w:p>
        </w:tc>
        <w:tc>
          <w:tcPr>
            <w:tcW w:w="1710" w:type="dxa"/>
          </w:tcPr>
          <w:p w14:paraId="163E945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NVKT</w:t>
            </w:r>
          </w:p>
        </w:tc>
        <w:tc>
          <w:tcPr>
            <w:tcW w:w="3060" w:type="dxa"/>
          </w:tcPr>
          <w:p w14:paraId="79CEB87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Nhân viên kế toán</w:t>
            </w:r>
          </w:p>
        </w:tc>
      </w:tr>
      <w:tr w:rsidR="00C07E87" w:rsidRPr="00BB50A1" w14:paraId="4D69116F" w14:textId="77777777" w:rsidTr="00EF0DCE">
        <w:tc>
          <w:tcPr>
            <w:tcW w:w="0" w:type="auto"/>
          </w:tcPr>
          <w:p w14:paraId="2745791C"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2F43F37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DWK</w:t>
            </w:r>
          </w:p>
        </w:tc>
        <w:tc>
          <w:tcPr>
            <w:tcW w:w="2430" w:type="dxa"/>
          </w:tcPr>
          <w:p w14:paraId="5CDF592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Distributor Warehouse Keeper</w:t>
            </w:r>
          </w:p>
        </w:tc>
        <w:tc>
          <w:tcPr>
            <w:tcW w:w="1710" w:type="dxa"/>
          </w:tcPr>
          <w:p w14:paraId="7F6CB104"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NVTK</w:t>
            </w:r>
          </w:p>
        </w:tc>
        <w:tc>
          <w:tcPr>
            <w:tcW w:w="3060" w:type="dxa"/>
          </w:tcPr>
          <w:p w14:paraId="07CFE3F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Nhân viên thủ kho</w:t>
            </w:r>
          </w:p>
        </w:tc>
      </w:tr>
      <w:tr w:rsidR="00C07E87" w:rsidRPr="00BB50A1" w14:paraId="4F0C601C" w14:textId="77777777" w:rsidTr="00EF0DCE">
        <w:tc>
          <w:tcPr>
            <w:tcW w:w="0" w:type="auto"/>
          </w:tcPr>
          <w:p w14:paraId="52CEAA96"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5D731F79" w14:textId="77023445" w:rsidR="00C07E87" w:rsidRPr="00BB50A1" w:rsidRDefault="003B6EA9" w:rsidP="00095E09">
            <w:pPr>
              <w:spacing w:line="276" w:lineRule="auto"/>
              <w:jc w:val="both"/>
              <w:rPr>
                <w:rFonts w:ascii="Segoe UI" w:hAnsi="Segoe UI" w:cs="Segoe UI"/>
                <w:color w:val="000000"/>
              </w:rPr>
            </w:pPr>
            <w:r w:rsidRPr="00BB50A1">
              <w:rPr>
                <w:rFonts w:ascii="Segoe UI" w:hAnsi="Segoe UI" w:cs="Segoe UI"/>
                <w:color w:val="000000"/>
              </w:rPr>
              <w:t>HT</w:t>
            </w:r>
          </w:p>
        </w:tc>
        <w:tc>
          <w:tcPr>
            <w:tcW w:w="2430" w:type="dxa"/>
          </w:tcPr>
          <w:p w14:paraId="248B3CC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Personal Device Assistant</w:t>
            </w:r>
          </w:p>
        </w:tc>
        <w:tc>
          <w:tcPr>
            <w:tcW w:w="1710" w:type="dxa"/>
          </w:tcPr>
          <w:p w14:paraId="0CA74D47" w14:textId="450B09B7" w:rsidR="00C07E87" w:rsidRPr="00BB50A1" w:rsidRDefault="003B6EA9" w:rsidP="00095E09">
            <w:pPr>
              <w:spacing w:line="276" w:lineRule="auto"/>
              <w:jc w:val="both"/>
              <w:rPr>
                <w:rFonts w:ascii="Segoe UI" w:hAnsi="Segoe UI" w:cs="Segoe UI"/>
                <w:color w:val="000000"/>
              </w:rPr>
            </w:pPr>
            <w:r w:rsidRPr="00BB50A1">
              <w:rPr>
                <w:rFonts w:ascii="Segoe UI" w:hAnsi="Segoe UI" w:cs="Segoe UI"/>
                <w:color w:val="000000"/>
              </w:rPr>
              <w:t>HT</w:t>
            </w:r>
          </w:p>
        </w:tc>
        <w:tc>
          <w:tcPr>
            <w:tcW w:w="3060" w:type="dxa"/>
          </w:tcPr>
          <w:p w14:paraId="094C4C0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Thiết bị bán hàng cầm tay</w:t>
            </w:r>
          </w:p>
        </w:tc>
      </w:tr>
      <w:tr w:rsidR="00C07E87" w:rsidRPr="00BB50A1" w14:paraId="22FA8D74" w14:textId="77777777" w:rsidTr="00EF0DCE">
        <w:tc>
          <w:tcPr>
            <w:tcW w:w="0" w:type="auto"/>
          </w:tcPr>
          <w:p w14:paraId="28CFF049"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4C41D964"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BOD</w:t>
            </w:r>
          </w:p>
        </w:tc>
        <w:tc>
          <w:tcPr>
            <w:tcW w:w="2430" w:type="dxa"/>
          </w:tcPr>
          <w:p w14:paraId="153DA60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Board Of Director</w:t>
            </w:r>
          </w:p>
        </w:tc>
        <w:tc>
          <w:tcPr>
            <w:tcW w:w="1710" w:type="dxa"/>
          </w:tcPr>
          <w:p w14:paraId="79160B37"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BGD</w:t>
            </w:r>
          </w:p>
        </w:tc>
        <w:tc>
          <w:tcPr>
            <w:tcW w:w="3060" w:type="dxa"/>
          </w:tcPr>
          <w:p w14:paraId="5DB9262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Ban giám đốc</w:t>
            </w:r>
          </w:p>
        </w:tc>
      </w:tr>
      <w:tr w:rsidR="00C07E87" w:rsidRPr="00BB50A1" w14:paraId="6DF14205" w14:textId="77777777" w:rsidTr="00EF0DCE">
        <w:tc>
          <w:tcPr>
            <w:tcW w:w="0" w:type="auto"/>
          </w:tcPr>
          <w:p w14:paraId="01114D59"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0FD0F74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SOP</w:t>
            </w:r>
          </w:p>
        </w:tc>
        <w:tc>
          <w:tcPr>
            <w:tcW w:w="2430" w:type="dxa"/>
          </w:tcPr>
          <w:p w14:paraId="5EAAE4C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Sales Operation</w:t>
            </w:r>
          </w:p>
        </w:tc>
        <w:tc>
          <w:tcPr>
            <w:tcW w:w="1710" w:type="dxa"/>
          </w:tcPr>
          <w:p w14:paraId="5D17ECB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TNKD</w:t>
            </w:r>
          </w:p>
        </w:tc>
        <w:tc>
          <w:tcPr>
            <w:tcW w:w="3060" w:type="dxa"/>
          </w:tcPr>
          <w:p w14:paraId="79E1FE9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Tác nghiệp kinh doanh</w:t>
            </w:r>
          </w:p>
        </w:tc>
      </w:tr>
      <w:tr w:rsidR="00C07E87" w:rsidRPr="00BB50A1" w14:paraId="1E4F1E80" w14:textId="77777777" w:rsidTr="00EF0DCE">
        <w:tc>
          <w:tcPr>
            <w:tcW w:w="0" w:type="auto"/>
          </w:tcPr>
          <w:p w14:paraId="5B7E9F31"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23AE11D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SALESCAP</w:t>
            </w:r>
          </w:p>
        </w:tc>
        <w:tc>
          <w:tcPr>
            <w:tcW w:w="2430" w:type="dxa"/>
          </w:tcPr>
          <w:p w14:paraId="67F016D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Sales Capability</w:t>
            </w:r>
          </w:p>
        </w:tc>
        <w:tc>
          <w:tcPr>
            <w:tcW w:w="1710" w:type="dxa"/>
          </w:tcPr>
          <w:p w14:paraId="00A8070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NLBH</w:t>
            </w:r>
          </w:p>
        </w:tc>
        <w:tc>
          <w:tcPr>
            <w:tcW w:w="3060" w:type="dxa"/>
          </w:tcPr>
          <w:p w14:paraId="492151E2"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Năng lực bán hàng</w:t>
            </w:r>
          </w:p>
        </w:tc>
      </w:tr>
      <w:tr w:rsidR="00C07E87" w:rsidRPr="00BB50A1" w14:paraId="18EBE330" w14:textId="77777777" w:rsidTr="00EF0DCE">
        <w:tc>
          <w:tcPr>
            <w:tcW w:w="0" w:type="auto"/>
          </w:tcPr>
          <w:p w14:paraId="5C51D9CF"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4B1DB4B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FI</w:t>
            </w:r>
          </w:p>
        </w:tc>
        <w:tc>
          <w:tcPr>
            <w:tcW w:w="2430" w:type="dxa"/>
          </w:tcPr>
          <w:p w14:paraId="4DAA9424"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Finance</w:t>
            </w:r>
          </w:p>
        </w:tc>
        <w:tc>
          <w:tcPr>
            <w:tcW w:w="1710" w:type="dxa"/>
          </w:tcPr>
          <w:p w14:paraId="240203B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KT-TC</w:t>
            </w:r>
          </w:p>
        </w:tc>
        <w:tc>
          <w:tcPr>
            <w:tcW w:w="3060" w:type="dxa"/>
          </w:tcPr>
          <w:p w14:paraId="7C56619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Kế toán tài chính</w:t>
            </w:r>
          </w:p>
        </w:tc>
      </w:tr>
      <w:tr w:rsidR="00C07E87" w:rsidRPr="00BB50A1" w14:paraId="38BF0BC1" w14:textId="77777777" w:rsidTr="00EF0DCE">
        <w:tc>
          <w:tcPr>
            <w:tcW w:w="0" w:type="auto"/>
          </w:tcPr>
          <w:p w14:paraId="2C77546C"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78EE7E9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HR</w:t>
            </w:r>
          </w:p>
        </w:tc>
        <w:tc>
          <w:tcPr>
            <w:tcW w:w="2430" w:type="dxa"/>
          </w:tcPr>
          <w:p w14:paraId="707C1C88" w14:textId="240F4138"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Human Reso</w:t>
            </w:r>
            <w:r w:rsidR="00D9426A" w:rsidRPr="00BB50A1">
              <w:rPr>
                <w:rFonts w:ascii="Segoe UI" w:hAnsi="Segoe UI" w:cs="Segoe UI"/>
                <w:color w:val="000000"/>
              </w:rPr>
              <w:t>urc</w:t>
            </w:r>
            <w:r w:rsidRPr="00BB50A1">
              <w:rPr>
                <w:rFonts w:ascii="Segoe UI" w:hAnsi="Segoe UI" w:cs="Segoe UI"/>
                <w:color w:val="000000"/>
              </w:rPr>
              <w:t>e</w:t>
            </w:r>
          </w:p>
        </w:tc>
        <w:tc>
          <w:tcPr>
            <w:tcW w:w="1710" w:type="dxa"/>
          </w:tcPr>
          <w:p w14:paraId="645F82F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NS</w:t>
            </w:r>
          </w:p>
        </w:tc>
        <w:tc>
          <w:tcPr>
            <w:tcW w:w="3060" w:type="dxa"/>
          </w:tcPr>
          <w:p w14:paraId="3F303DC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Nhân sự</w:t>
            </w:r>
          </w:p>
        </w:tc>
      </w:tr>
      <w:tr w:rsidR="00C07E87" w:rsidRPr="00BB50A1" w14:paraId="02A91310" w14:textId="77777777" w:rsidTr="00EF0DCE">
        <w:tc>
          <w:tcPr>
            <w:tcW w:w="0" w:type="auto"/>
          </w:tcPr>
          <w:p w14:paraId="1432CCBF"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7BE588D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NSD</w:t>
            </w:r>
          </w:p>
        </w:tc>
        <w:tc>
          <w:tcPr>
            <w:tcW w:w="2430" w:type="dxa"/>
          </w:tcPr>
          <w:p w14:paraId="2FC0591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National Sales Director</w:t>
            </w:r>
          </w:p>
        </w:tc>
        <w:tc>
          <w:tcPr>
            <w:tcW w:w="1710" w:type="dxa"/>
          </w:tcPr>
          <w:p w14:paraId="0126498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GDKD</w:t>
            </w:r>
          </w:p>
        </w:tc>
        <w:tc>
          <w:tcPr>
            <w:tcW w:w="3060" w:type="dxa"/>
          </w:tcPr>
          <w:p w14:paraId="34DFA42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Giám đốc kinh doanh</w:t>
            </w:r>
          </w:p>
        </w:tc>
      </w:tr>
      <w:tr w:rsidR="00C07E87" w:rsidRPr="00BB50A1" w14:paraId="142096D2" w14:textId="77777777" w:rsidTr="00EF0DCE">
        <w:tc>
          <w:tcPr>
            <w:tcW w:w="0" w:type="auto"/>
          </w:tcPr>
          <w:p w14:paraId="2B4CEFD8"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4199F4F2"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RSM</w:t>
            </w:r>
          </w:p>
        </w:tc>
        <w:tc>
          <w:tcPr>
            <w:tcW w:w="2430" w:type="dxa"/>
          </w:tcPr>
          <w:p w14:paraId="4A56B4F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Region Sales Manager</w:t>
            </w:r>
          </w:p>
        </w:tc>
        <w:tc>
          <w:tcPr>
            <w:tcW w:w="1710" w:type="dxa"/>
          </w:tcPr>
          <w:p w14:paraId="7B69C0D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RSM</w:t>
            </w:r>
          </w:p>
        </w:tc>
        <w:tc>
          <w:tcPr>
            <w:tcW w:w="3060" w:type="dxa"/>
          </w:tcPr>
          <w:p w14:paraId="231913F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Quản lý vùng</w:t>
            </w:r>
          </w:p>
        </w:tc>
      </w:tr>
      <w:tr w:rsidR="00C07E87" w:rsidRPr="00BB50A1" w14:paraId="7FF00BE8" w14:textId="77777777" w:rsidTr="00EF0DCE">
        <w:tc>
          <w:tcPr>
            <w:tcW w:w="0" w:type="auto"/>
          </w:tcPr>
          <w:p w14:paraId="4146BBD3"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51A056B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ASM</w:t>
            </w:r>
          </w:p>
        </w:tc>
        <w:tc>
          <w:tcPr>
            <w:tcW w:w="2430" w:type="dxa"/>
          </w:tcPr>
          <w:p w14:paraId="0F2B3B6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Area Sales Manager</w:t>
            </w:r>
          </w:p>
        </w:tc>
        <w:tc>
          <w:tcPr>
            <w:tcW w:w="1710" w:type="dxa"/>
          </w:tcPr>
          <w:p w14:paraId="08932D4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ASM</w:t>
            </w:r>
          </w:p>
        </w:tc>
        <w:tc>
          <w:tcPr>
            <w:tcW w:w="3060" w:type="dxa"/>
          </w:tcPr>
          <w:p w14:paraId="113D83A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Quản lý khu vực</w:t>
            </w:r>
          </w:p>
        </w:tc>
      </w:tr>
      <w:tr w:rsidR="00C07E87" w:rsidRPr="00BB50A1" w14:paraId="3B5AF8A9" w14:textId="77777777" w:rsidTr="00EF0DCE">
        <w:tc>
          <w:tcPr>
            <w:tcW w:w="0" w:type="auto"/>
          </w:tcPr>
          <w:p w14:paraId="3705C19C"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72E1611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SUP</w:t>
            </w:r>
          </w:p>
        </w:tc>
        <w:tc>
          <w:tcPr>
            <w:tcW w:w="2430" w:type="dxa"/>
          </w:tcPr>
          <w:p w14:paraId="4B56FDB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Sales Supervisor</w:t>
            </w:r>
          </w:p>
        </w:tc>
        <w:tc>
          <w:tcPr>
            <w:tcW w:w="1710" w:type="dxa"/>
          </w:tcPr>
          <w:p w14:paraId="634FEBE2"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SUP</w:t>
            </w:r>
          </w:p>
        </w:tc>
        <w:tc>
          <w:tcPr>
            <w:tcW w:w="3060" w:type="dxa"/>
          </w:tcPr>
          <w:p w14:paraId="0C1922D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Giám sát bán hàng</w:t>
            </w:r>
          </w:p>
        </w:tc>
      </w:tr>
      <w:tr w:rsidR="00C07E87" w:rsidRPr="00BB50A1" w14:paraId="22DCA8BB" w14:textId="77777777" w:rsidTr="00EF0DCE">
        <w:tc>
          <w:tcPr>
            <w:tcW w:w="0" w:type="auto"/>
          </w:tcPr>
          <w:p w14:paraId="2C0241B7"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6D9FC68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DMSAdmin</w:t>
            </w:r>
          </w:p>
        </w:tc>
        <w:tc>
          <w:tcPr>
            <w:tcW w:w="2430" w:type="dxa"/>
          </w:tcPr>
          <w:p w14:paraId="2590C42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DMS Administrator</w:t>
            </w:r>
          </w:p>
        </w:tc>
        <w:tc>
          <w:tcPr>
            <w:tcW w:w="1710" w:type="dxa"/>
          </w:tcPr>
          <w:p w14:paraId="3DC0BC64"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DMSADMIN</w:t>
            </w:r>
          </w:p>
        </w:tc>
        <w:tc>
          <w:tcPr>
            <w:tcW w:w="3060" w:type="dxa"/>
          </w:tcPr>
          <w:p w14:paraId="26082E1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xml:space="preserve">Nhân viên vận hành hệ thống </w:t>
            </w:r>
          </w:p>
        </w:tc>
      </w:tr>
      <w:tr w:rsidR="00C07E87" w:rsidRPr="00BB50A1" w14:paraId="12658695" w14:textId="77777777" w:rsidTr="00EF0DCE">
        <w:tc>
          <w:tcPr>
            <w:tcW w:w="0" w:type="auto"/>
          </w:tcPr>
          <w:p w14:paraId="0641E441"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28DE4EA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DMSImp</w:t>
            </w:r>
          </w:p>
        </w:tc>
        <w:tc>
          <w:tcPr>
            <w:tcW w:w="2430" w:type="dxa"/>
          </w:tcPr>
          <w:p w14:paraId="737D447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DMS Implementation</w:t>
            </w:r>
          </w:p>
        </w:tc>
        <w:tc>
          <w:tcPr>
            <w:tcW w:w="1710" w:type="dxa"/>
          </w:tcPr>
          <w:p w14:paraId="27B8B8F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DMSIMPLE</w:t>
            </w:r>
          </w:p>
        </w:tc>
        <w:tc>
          <w:tcPr>
            <w:tcW w:w="3060" w:type="dxa"/>
          </w:tcPr>
          <w:p w14:paraId="749BA71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Nhân viên triển khai DMS</w:t>
            </w:r>
          </w:p>
        </w:tc>
      </w:tr>
      <w:tr w:rsidR="00C07E87" w:rsidRPr="00BB50A1" w14:paraId="76C6A40D" w14:textId="77777777" w:rsidTr="00EF0DCE">
        <w:tc>
          <w:tcPr>
            <w:tcW w:w="0" w:type="auto"/>
          </w:tcPr>
          <w:p w14:paraId="5BE8AD36"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0849DB7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RPO</w:t>
            </w:r>
          </w:p>
        </w:tc>
        <w:tc>
          <w:tcPr>
            <w:tcW w:w="2430" w:type="dxa"/>
          </w:tcPr>
          <w:p w14:paraId="14753ED2" w14:textId="2A1355F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Recommended P</w:t>
            </w:r>
            <w:r w:rsidR="00D9426A" w:rsidRPr="00BB50A1">
              <w:rPr>
                <w:rFonts w:ascii="Segoe UI" w:hAnsi="Segoe UI" w:cs="Segoe UI"/>
                <w:color w:val="000000"/>
              </w:rPr>
              <w:t>urc</w:t>
            </w:r>
            <w:r w:rsidRPr="00BB50A1">
              <w:rPr>
                <w:rFonts w:ascii="Segoe UI" w:hAnsi="Segoe UI" w:cs="Segoe UI"/>
                <w:color w:val="000000"/>
              </w:rPr>
              <w:t>hase Order</w:t>
            </w:r>
          </w:p>
        </w:tc>
        <w:tc>
          <w:tcPr>
            <w:tcW w:w="1710" w:type="dxa"/>
          </w:tcPr>
          <w:p w14:paraId="70F7C8E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ĐHĐN</w:t>
            </w:r>
          </w:p>
        </w:tc>
        <w:tc>
          <w:tcPr>
            <w:tcW w:w="3060" w:type="dxa"/>
          </w:tcPr>
          <w:p w14:paraId="6CE3B5E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Đơn đặt hàng để nghị</w:t>
            </w:r>
          </w:p>
        </w:tc>
      </w:tr>
      <w:tr w:rsidR="00C07E87" w:rsidRPr="00BB50A1" w14:paraId="0FBCFE6F" w14:textId="77777777" w:rsidTr="00EF0DCE">
        <w:trPr>
          <w:trHeight w:val="341"/>
        </w:trPr>
        <w:tc>
          <w:tcPr>
            <w:tcW w:w="0" w:type="auto"/>
          </w:tcPr>
          <w:p w14:paraId="3D908307"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6BFF8A9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SKU</w:t>
            </w:r>
          </w:p>
        </w:tc>
        <w:tc>
          <w:tcPr>
            <w:tcW w:w="2430" w:type="dxa"/>
          </w:tcPr>
          <w:p w14:paraId="4573D383" w14:textId="42D5AA7D"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Stock Keeping Unit</w:t>
            </w:r>
            <w:r w:rsidR="00D9426A" w:rsidRPr="00BB50A1">
              <w:rPr>
                <w:rFonts w:ascii="Segoe UI" w:hAnsi="Segoe UI" w:cs="Segoe UI"/>
                <w:color w:val="000000"/>
              </w:rPr>
              <w:t>urc</w:t>
            </w:r>
          </w:p>
        </w:tc>
        <w:tc>
          <w:tcPr>
            <w:tcW w:w="1710" w:type="dxa"/>
          </w:tcPr>
          <w:p w14:paraId="078625B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SKU</w:t>
            </w:r>
          </w:p>
        </w:tc>
        <w:tc>
          <w:tcPr>
            <w:tcW w:w="3060" w:type="dxa"/>
          </w:tcPr>
          <w:p w14:paraId="406221F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Mã sản phẩm</w:t>
            </w:r>
          </w:p>
        </w:tc>
      </w:tr>
      <w:tr w:rsidR="00C07E87" w:rsidRPr="00BB50A1" w14:paraId="50A8BAB5" w14:textId="77777777" w:rsidTr="00EF0DCE">
        <w:trPr>
          <w:trHeight w:val="197"/>
        </w:trPr>
        <w:tc>
          <w:tcPr>
            <w:tcW w:w="0" w:type="auto"/>
          </w:tcPr>
          <w:p w14:paraId="6079A0AB"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3515B0B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Sell-in</w:t>
            </w:r>
          </w:p>
        </w:tc>
        <w:tc>
          <w:tcPr>
            <w:tcW w:w="2430" w:type="dxa"/>
          </w:tcPr>
          <w:p w14:paraId="1C2A1CB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Sell in</w:t>
            </w:r>
          </w:p>
        </w:tc>
        <w:tc>
          <w:tcPr>
            <w:tcW w:w="1710" w:type="dxa"/>
          </w:tcPr>
          <w:p w14:paraId="169CCBC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SELLIN</w:t>
            </w:r>
          </w:p>
        </w:tc>
        <w:tc>
          <w:tcPr>
            <w:tcW w:w="3060" w:type="dxa"/>
          </w:tcPr>
          <w:p w14:paraId="1842AB0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Sản lượng nhập hàng của NPP</w:t>
            </w:r>
          </w:p>
        </w:tc>
      </w:tr>
      <w:tr w:rsidR="00C07E87" w:rsidRPr="00BB50A1" w14:paraId="77F9F4CD" w14:textId="77777777" w:rsidTr="00EF0DCE">
        <w:tc>
          <w:tcPr>
            <w:tcW w:w="0" w:type="auto"/>
          </w:tcPr>
          <w:p w14:paraId="740F994D"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1579203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Sell-out</w:t>
            </w:r>
          </w:p>
        </w:tc>
        <w:tc>
          <w:tcPr>
            <w:tcW w:w="2430" w:type="dxa"/>
          </w:tcPr>
          <w:p w14:paraId="62D6114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Sell out</w:t>
            </w:r>
          </w:p>
        </w:tc>
        <w:tc>
          <w:tcPr>
            <w:tcW w:w="1710" w:type="dxa"/>
          </w:tcPr>
          <w:p w14:paraId="4961EA8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SELLOUT</w:t>
            </w:r>
          </w:p>
        </w:tc>
        <w:tc>
          <w:tcPr>
            <w:tcW w:w="3060" w:type="dxa"/>
          </w:tcPr>
          <w:p w14:paraId="4C6FCC3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Sản lượng bán hàng của NPP đến người tiêu dùng</w:t>
            </w:r>
          </w:p>
        </w:tc>
      </w:tr>
      <w:tr w:rsidR="00C07E87" w:rsidRPr="00BB50A1" w14:paraId="20EC4D60" w14:textId="77777777" w:rsidTr="00EF0DCE">
        <w:tc>
          <w:tcPr>
            <w:tcW w:w="0" w:type="auto"/>
          </w:tcPr>
          <w:p w14:paraId="4B315DB9"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3FE568C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DIST</w:t>
            </w:r>
          </w:p>
        </w:tc>
        <w:tc>
          <w:tcPr>
            <w:tcW w:w="2430" w:type="dxa"/>
          </w:tcPr>
          <w:p w14:paraId="5EF1B40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Distributor</w:t>
            </w:r>
          </w:p>
        </w:tc>
        <w:tc>
          <w:tcPr>
            <w:tcW w:w="1710" w:type="dxa"/>
          </w:tcPr>
          <w:p w14:paraId="7994FFB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NPP</w:t>
            </w:r>
          </w:p>
        </w:tc>
        <w:tc>
          <w:tcPr>
            <w:tcW w:w="3060" w:type="dxa"/>
          </w:tcPr>
          <w:p w14:paraId="6422AA4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Nhà phân phối</w:t>
            </w:r>
          </w:p>
        </w:tc>
      </w:tr>
      <w:tr w:rsidR="00C07E87" w:rsidRPr="00BB50A1" w14:paraId="01780B1E" w14:textId="77777777" w:rsidTr="00EF0DCE">
        <w:tc>
          <w:tcPr>
            <w:tcW w:w="0" w:type="auto"/>
          </w:tcPr>
          <w:p w14:paraId="246129F4"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3E93337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Outlet</w:t>
            </w:r>
          </w:p>
        </w:tc>
        <w:tc>
          <w:tcPr>
            <w:tcW w:w="2430" w:type="dxa"/>
          </w:tcPr>
          <w:p w14:paraId="3029E3B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Outlet</w:t>
            </w:r>
          </w:p>
        </w:tc>
        <w:tc>
          <w:tcPr>
            <w:tcW w:w="1710" w:type="dxa"/>
          </w:tcPr>
          <w:p w14:paraId="52121057"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KH</w:t>
            </w:r>
          </w:p>
        </w:tc>
        <w:tc>
          <w:tcPr>
            <w:tcW w:w="3060" w:type="dxa"/>
          </w:tcPr>
          <w:p w14:paraId="1A09B52C" w14:textId="3D959AF1" w:rsidR="00C07E87" w:rsidRPr="00BB50A1" w:rsidRDefault="009002A4" w:rsidP="00095E09">
            <w:pPr>
              <w:spacing w:line="276" w:lineRule="auto"/>
              <w:jc w:val="both"/>
              <w:rPr>
                <w:rFonts w:ascii="Segoe UI" w:hAnsi="Segoe UI" w:cs="Segoe UI"/>
                <w:color w:val="000000"/>
              </w:rPr>
            </w:pPr>
            <w:r w:rsidRPr="00BB50A1">
              <w:rPr>
                <w:rFonts w:ascii="Segoe UI" w:hAnsi="Segoe UI" w:cs="Segoe UI"/>
                <w:color w:val="000000"/>
              </w:rPr>
              <w:t>Khách</w:t>
            </w:r>
            <w:r w:rsidR="00C07E87" w:rsidRPr="00BB50A1">
              <w:rPr>
                <w:rFonts w:ascii="Segoe UI" w:hAnsi="Segoe UI" w:cs="Segoe UI"/>
                <w:color w:val="000000"/>
              </w:rPr>
              <w:t xml:space="preserve"> hàng</w:t>
            </w:r>
          </w:p>
        </w:tc>
      </w:tr>
      <w:tr w:rsidR="00C07E87" w:rsidRPr="00BB50A1" w14:paraId="21FF964F" w14:textId="77777777" w:rsidTr="00EF0DCE">
        <w:tc>
          <w:tcPr>
            <w:tcW w:w="0" w:type="auto"/>
          </w:tcPr>
          <w:p w14:paraId="754F1EDD"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7760017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VEN</w:t>
            </w:r>
          </w:p>
        </w:tc>
        <w:tc>
          <w:tcPr>
            <w:tcW w:w="2430" w:type="dxa"/>
          </w:tcPr>
          <w:p w14:paraId="392611D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Vendor</w:t>
            </w:r>
          </w:p>
        </w:tc>
        <w:tc>
          <w:tcPr>
            <w:tcW w:w="1710" w:type="dxa"/>
          </w:tcPr>
          <w:p w14:paraId="04885C6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NCC</w:t>
            </w:r>
          </w:p>
        </w:tc>
        <w:tc>
          <w:tcPr>
            <w:tcW w:w="3060" w:type="dxa"/>
          </w:tcPr>
          <w:p w14:paraId="7E4E6ED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Nhà cung cấp</w:t>
            </w:r>
          </w:p>
        </w:tc>
      </w:tr>
      <w:tr w:rsidR="00C07E87" w:rsidRPr="00BB50A1" w14:paraId="7351D740" w14:textId="77777777" w:rsidTr="00EF0DCE">
        <w:tc>
          <w:tcPr>
            <w:tcW w:w="0" w:type="auto"/>
          </w:tcPr>
          <w:p w14:paraId="65362AF1"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6A1A3C0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MCP</w:t>
            </w:r>
          </w:p>
        </w:tc>
        <w:tc>
          <w:tcPr>
            <w:tcW w:w="2430" w:type="dxa"/>
          </w:tcPr>
          <w:p w14:paraId="0B7D1E7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Master Coverage plan</w:t>
            </w:r>
          </w:p>
        </w:tc>
        <w:tc>
          <w:tcPr>
            <w:tcW w:w="1710" w:type="dxa"/>
          </w:tcPr>
          <w:p w14:paraId="5A06EA9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KHBH</w:t>
            </w:r>
          </w:p>
        </w:tc>
        <w:tc>
          <w:tcPr>
            <w:tcW w:w="3060" w:type="dxa"/>
          </w:tcPr>
          <w:p w14:paraId="566171A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Kế hoạch bao phủ thị trường</w:t>
            </w:r>
          </w:p>
        </w:tc>
      </w:tr>
      <w:tr w:rsidR="00C07E87" w:rsidRPr="00BB50A1" w14:paraId="37E4C370" w14:textId="77777777" w:rsidTr="00EF0DCE">
        <w:tc>
          <w:tcPr>
            <w:tcW w:w="0" w:type="auto"/>
          </w:tcPr>
          <w:p w14:paraId="25BBAC4F"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2BCE287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Route</w:t>
            </w:r>
          </w:p>
        </w:tc>
        <w:tc>
          <w:tcPr>
            <w:tcW w:w="2430" w:type="dxa"/>
          </w:tcPr>
          <w:p w14:paraId="1EF442C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Route</w:t>
            </w:r>
          </w:p>
        </w:tc>
        <w:tc>
          <w:tcPr>
            <w:tcW w:w="1710" w:type="dxa"/>
          </w:tcPr>
          <w:p w14:paraId="1BB31122"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TBH</w:t>
            </w:r>
          </w:p>
        </w:tc>
        <w:tc>
          <w:tcPr>
            <w:tcW w:w="3060" w:type="dxa"/>
          </w:tcPr>
          <w:p w14:paraId="3FA4FF59"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Tuyến bán hàng</w:t>
            </w:r>
          </w:p>
        </w:tc>
      </w:tr>
      <w:tr w:rsidR="00C07E87" w:rsidRPr="00BB50A1" w14:paraId="5B95C71B" w14:textId="77777777" w:rsidTr="00EF0DCE">
        <w:tc>
          <w:tcPr>
            <w:tcW w:w="0" w:type="auto"/>
          </w:tcPr>
          <w:p w14:paraId="5E2A6BD0"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1C76F962"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TC</w:t>
            </w:r>
          </w:p>
        </w:tc>
        <w:tc>
          <w:tcPr>
            <w:tcW w:w="2430" w:type="dxa"/>
          </w:tcPr>
          <w:p w14:paraId="1B49F0E2"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Total Call</w:t>
            </w:r>
          </w:p>
        </w:tc>
        <w:tc>
          <w:tcPr>
            <w:tcW w:w="1710" w:type="dxa"/>
          </w:tcPr>
          <w:p w14:paraId="7EAABE2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TONGVT</w:t>
            </w:r>
          </w:p>
        </w:tc>
        <w:tc>
          <w:tcPr>
            <w:tcW w:w="3060" w:type="dxa"/>
          </w:tcPr>
          <w:p w14:paraId="774CE262" w14:textId="1343222B"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xml:space="preserve">Tống số </w:t>
            </w:r>
            <w:r w:rsidR="00A5722F" w:rsidRPr="00BB50A1">
              <w:rPr>
                <w:rFonts w:ascii="Segoe UI" w:hAnsi="Segoe UI" w:cs="Segoe UI"/>
                <w:color w:val="000000"/>
              </w:rPr>
              <w:t>khách</w:t>
            </w:r>
            <w:r w:rsidRPr="00BB50A1">
              <w:rPr>
                <w:rFonts w:ascii="Segoe UI" w:hAnsi="Segoe UI" w:cs="Segoe UI"/>
                <w:color w:val="000000"/>
              </w:rPr>
              <w:t xml:space="preserve"> hàng phải viếng thăm.</w:t>
            </w:r>
          </w:p>
        </w:tc>
      </w:tr>
      <w:tr w:rsidR="00C07E87" w:rsidRPr="00BB50A1" w14:paraId="4AEC5AB5" w14:textId="77777777" w:rsidTr="00EF0DCE">
        <w:tc>
          <w:tcPr>
            <w:tcW w:w="0" w:type="auto"/>
          </w:tcPr>
          <w:p w14:paraId="1C043A3E"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693B116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SC</w:t>
            </w:r>
          </w:p>
        </w:tc>
        <w:tc>
          <w:tcPr>
            <w:tcW w:w="2430" w:type="dxa"/>
          </w:tcPr>
          <w:p w14:paraId="1A183F3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Successful call</w:t>
            </w:r>
          </w:p>
        </w:tc>
        <w:tc>
          <w:tcPr>
            <w:tcW w:w="1710" w:type="dxa"/>
          </w:tcPr>
          <w:p w14:paraId="2F3DF8C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DHTC</w:t>
            </w:r>
          </w:p>
        </w:tc>
        <w:tc>
          <w:tcPr>
            <w:tcW w:w="3060" w:type="dxa"/>
          </w:tcPr>
          <w:p w14:paraId="777E7F7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Đơn hàng thành công</w:t>
            </w:r>
          </w:p>
        </w:tc>
      </w:tr>
      <w:tr w:rsidR="00C07E87" w:rsidRPr="00BB50A1" w14:paraId="0FA8FBC5" w14:textId="77777777" w:rsidTr="00EF0DCE">
        <w:tc>
          <w:tcPr>
            <w:tcW w:w="0" w:type="auto"/>
          </w:tcPr>
          <w:p w14:paraId="6860BC60"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62279AE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%SC</w:t>
            </w:r>
          </w:p>
        </w:tc>
        <w:tc>
          <w:tcPr>
            <w:tcW w:w="2430" w:type="dxa"/>
          </w:tcPr>
          <w:p w14:paraId="246F26B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Successful call</w:t>
            </w:r>
          </w:p>
        </w:tc>
        <w:tc>
          <w:tcPr>
            <w:tcW w:w="1710" w:type="dxa"/>
          </w:tcPr>
          <w:p w14:paraId="572D82F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TLBHTC</w:t>
            </w:r>
          </w:p>
        </w:tc>
        <w:tc>
          <w:tcPr>
            <w:tcW w:w="3060" w:type="dxa"/>
          </w:tcPr>
          <w:p w14:paraId="0807007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Tỷ lệ bán hàng thành công</w:t>
            </w:r>
          </w:p>
        </w:tc>
      </w:tr>
      <w:tr w:rsidR="00C07E87" w:rsidRPr="00BB50A1" w14:paraId="59058F63" w14:textId="77777777" w:rsidTr="00EF0DCE">
        <w:tc>
          <w:tcPr>
            <w:tcW w:w="0" w:type="auto"/>
          </w:tcPr>
          <w:p w14:paraId="60CF6CB0"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108977A7"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FSKU</w:t>
            </w:r>
          </w:p>
        </w:tc>
        <w:tc>
          <w:tcPr>
            <w:tcW w:w="2430" w:type="dxa"/>
          </w:tcPr>
          <w:p w14:paraId="04C001B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Focus SKU</w:t>
            </w:r>
          </w:p>
        </w:tc>
        <w:tc>
          <w:tcPr>
            <w:tcW w:w="1710" w:type="dxa"/>
          </w:tcPr>
          <w:p w14:paraId="550F4863"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SPTT</w:t>
            </w:r>
          </w:p>
        </w:tc>
        <w:tc>
          <w:tcPr>
            <w:tcW w:w="3060" w:type="dxa"/>
          </w:tcPr>
          <w:p w14:paraId="4658D58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Sản phẩm trọng tâm</w:t>
            </w:r>
          </w:p>
        </w:tc>
      </w:tr>
      <w:tr w:rsidR="00C07E87" w:rsidRPr="00BB50A1" w14:paraId="22FC2F9D" w14:textId="77777777" w:rsidTr="00EF0DCE">
        <w:tc>
          <w:tcPr>
            <w:tcW w:w="0" w:type="auto"/>
          </w:tcPr>
          <w:p w14:paraId="455AAAE5"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tcPr>
          <w:p w14:paraId="425AFC8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w:t>
            </w:r>
          </w:p>
        </w:tc>
        <w:tc>
          <w:tcPr>
            <w:tcW w:w="2430" w:type="dxa"/>
          </w:tcPr>
          <w:p w14:paraId="379722C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Visit Call</w:t>
            </w:r>
          </w:p>
        </w:tc>
        <w:tc>
          <w:tcPr>
            <w:tcW w:w="1710" w:type="dxa"/>
          </w:tcPr>
          <w:p w14:paraId="3C1F2F8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TLVTTC</w:t>
            </w:r>
          </w:p>
        </w:tc>
        <w:tc>
          <w:tcPr>
            <w:tcW w:w="3060" w:type="dxa"/>
          </w:tcPr>
          <w:p w14:paraId="136EF6BB"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xml:space="preserve"> Tỷ lệ viếng thăm thành công</w:t>
            </w:r>
          </w:p>
        </w:tc>
      </w:tr>
      <w:tr w:rsidR="00C07E87" w:rsidRPr="00BB50A1" w14:paraId="0A321378" w14:textId="77777777" w:rsidTr="00EF0DCE">
        <w:tc>
          <w:tcPr>
            <w:tcW w:w="0" w:type="auto"/>
            <w:vAlign w:val="center"/>
          </w:tcPr>
          <w:p w14:paraId="3FBB5F0B"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vAlign w:val="center"/>
          </w:tcPr>
          <w:p w14:paraId="123A0E0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ASO</w:t>
            </w:r>
          </w:p>
        </w:tc>
        <w:tc>
          <w:tcPr>
            <w:tcW w:w="2430" w:type="dxa"/>
            <w:vAlign w:val="center"/>
          </w:tcPr>
          <w:p w14:paraId="5837EA2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Active selling outlet</w:t>
            </w:r>
          </w:p>
        </w:tc>
        <w:tc>
          <w:tcPr>
            <w:tcW w:w="1710" w:type="dxa"/>
            <w:vAlign w:val="center"/>
          </w:tcPr>
          <w:p w14:paraId="741E669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ASO</w:t>
            </w:r>
          </w:p>
        </w:tc>
        <w:tc>
          <w:tcPr>
            <w:tcW w:w="3060" w:type="dxa"/>
            <w:vAlign w:val="center"/>
          </w:tcPr>
          <w:p w14:paraId="4D5327FE" w14:textId="2573C4EE" w:rsidR="00C07E87" w:rsidRPr="00BB50A1" w:rsidRDefault="00350C98" w:rsidP="00095E09">
            <w:pPr>
              <w:spacing w:line="276" w:lineRule="auto"/>
              <w:jc w:val="both"/>
              <w:rPr>
                <w:rFonts w:ascii="Segoe UI" w:hAnsi="Segoe UI" w:cs="Segoe UI"/>
                <w:color w:val="000000"/>
              </w:rPr>
            </w:pPr>
            <w:r w:rsidRPr="00BB50A1">
              <w:rPr>
                <w:rFonts w:ascii="Segoe UI" w:hAnsi="Segoe UI" w:cs="Segoe UI"/>
                <w:color w:val="000000"/>
              </w:rPr>
              <w:t>Khách</w:t>
            </w:r>
            <w:r w:rsidR="00C07E87" w:rsidRPr="00BB50A1">
              <w:rPr>
                <w:rFonts w:ascii="Segoe UI" w:hAnsi="Segoe UI" w:cs="Segoe UI"/>
                <w:color w:val="000000"/>
              </w:rPr>
              <w:t xml:space="preserve"> hàng có phát sinh giao dịch</w:t>
            </w:r>
          </w:p>
        </w:tc>
      </w:tr>
      <w:tr w:rsidR="00C07E87" w:rsidRPr="00BB50A1" w14:paraId="5C2724AE" w14:textId="77777777" w:rsidTr="00EF0DCE">
        <w:tc>
          <w:tcPr>
            <w:tcW w:w="0" w:type="auto"/>
            <w:vAlign w:val="center"/>
          </w:tcPr>
          <w:p w14:paraId="3E218E0D"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vAlign w:val="center"/>
          </w:tcPr>
          <w:p w14:paraId="2853700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Coverage</w:t>
            </w:r>
          </w:p>
        </w:tc>
        <w:tc>
          <w:tcPr>
            <w:tcW w:w="2430" w:type="dxa"/>
            <w:vAlign w:val="center"/>
          </w:tcPr>
          <w:p w14:paraId="23FE68B5"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Coverage</w:t>
            </w:r>
          </w:p>
        </w:tc>
        <w:tc>
          <w:tcPr>
            <w:tcW w:w="1710" w:type="dxa"/>
            <w:vAlign w:val="center"/>
          </w:tcPr>
          <w:p w14:paraId="7203B44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BAOPHU</w:t>
            </w:r>
          </w:p>
        </w:tc>
        <w:tc>
          <w:tcPr>
            <w:tcW w:w="3060" w:type="dxa"/>
            <w:vAlign w:val="center"/>
          </w:tcPr>
          <w:p w14:paraId="13270CE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xml:space="preserve"> Độ bao phủ</w:t>
            </w:r>
          </w:p>
        </w:tc>
      </w:tr>
      <w:tr w:rsidR="00C07E87" w:rsidRPr="00BB50A1" w14:paraId="13001416" w14:textId="77777777" w:rsidTr="00EF0DCE">
        <w:tc>
          <w:tcPr>
            <w:tcW w:w="0" w:type="auto"/>
            <w:vAlign w:val="center"/>
          </w:tcPr>
          <w:p w14:paraId="64B6FF79"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vAlign w:val="center"/>
          </w:tcPr>
          <w:p w14:paraId="5B73C41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%Coverage</w:t>
            </w:r>
          </w:p>
        </w:tc>
        <w:tc>
          <w:tcPr>
            <w:tcW w:w="2430" w:type="dxa"/>
            <w:vAlign w:val="center"/>
          </w:tcPr>
          <w:p w14:paraId="03374962"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%Coverage</w:t>
            </w:r>
          </w:p>
        </w:tc>
        <w:tc>
          <w:tcPr>
            <w:tcW w:w="1710" w:type="dxa"/>
            <w:vAlign w:val="center"/>
          </w:tcPr>
          <w:p w14:paraId="7B06D498"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TLBAOPHU</w:t>
            </w:r>
          </w:p>
        </w:tc>
        <w:tc>
          <w:tcPr>
            <w:tcW w:w="3060" w:type="dxa"/>
            <w:vAlign w:val="center"/>
          </w:tcPr>
          <w:p w14:paraId="5016BA9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Tỷ lệ bao phủ</w:t>
            </w:r>
          </w:p>
        </w:tc>
      </w:tr>
      <w:tr w:rsidR="00C07E87" w:rsidRPr="00BB50A1" w14:paraId="12C56525" w14:textId="77777777" w:rsidTr="00EF0DCE">
        <w:tc>
          <w:tcPr>
            <w:tcW w:w="0" w:type="auto"/>
            <w:vAlign w:val="center"/>
          </w:tcPr>
          <w:p w14:paraId="050F4771"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vAlign w:val="center"/>
          </w:tcPr>
          <w:p w14:paraId="36347D6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DISC</w:t>
            </w:r>
          </w:p>
        </w:tc>
        <w:tc>
          <w:tcPr>
            <w:tcW w:w="2430" w:type="dxa"/>
            <w:vAlign w:val="center"/>
          </w:tcPr>
          <w:p w14:paraId="16BC0A4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Discount</w:t>
            </w:r>
          </w:p>
        </w:tc>
        <w:tc>
          <w:tcPr>
            <w:tcW w:w="1710" w:type="dxa"/>
            <w:vAlign w:val="center"/>
          </w:tcPr>
          <w:p w14:paraId="46E3E7B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CK</w:t>
            </w:r>
          </w:p>
        </w:tc>
        <w:tc>
          <w:tcPr>
            <w:tcW w:w="3060" w:type="dxa"/>
            <w:vAlign w:val="center"/>
          </w:tcPr>
          <w:p w14:paraId="303C423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Chiết khấu</w:t>
            </w:r>
          </w:p>
        </w:tc>
      </w:tr>
      <w:tr w:rsidR="00C07E87" w:rsidRPr="00BB50A1" w14:paraId="5BC91182" w14:textId="77777777" w:rsidTr="00EF0DCE">
        <w:tc>
          <w:tcPr>
            <w:tcW w:w="0" w:type="auto"/>
            <w:vAlign w:val="center"/>
          </w:tcPr>
          <w:p w14:paraId="39C5E727"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vAlign w:val="center"/>
          </w:tcPr>
          <w:p w14:paraId="78418B2C"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SL</w:t>
            </w:r>
          </w:p>
        </w:tc>
        <w:tc>
          <w:tcPr>
            <w:tcW w:w="2430" w:type="dxa"/>
            <w:vAlign w:val="center"/>
          </w:tcPr>
          <w:p w14:paraId="0585062F"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Sales level</w:t>
            </w:r>
          </w:p>
        </w:tc>
        <w:tc>
          <w:tcPr>
            <w:tcW w:w="1710" w:type="dxa"/>
            <w:vAlign w:val="center"/>
          </w:tcPr>
          <w:p w14:paraId="5B4ADB77"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PLKH</w:t>
            </w:r>
          </w:p>
        </w:tc>
        <w:tc>
          <w:tcPr>
            <w:tcW w:w="3060" w:type="dxa"/>
            <w:vAlign w:val="center"/>
          </w:tcPr>
          <w:p w14:paraId="61D24C61" w14:textId="5A58B0E9"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 xml:space="preserve">Phân loại </w:t>
            </w:r>
            <w:r w:rsidR="00DE4D68" w:rsidRPr="00BB50A1">
              <w:rPr>
                <w:rFonts w:ascii="Segoe UI" w:hAnsi="Segoe UI" w:cs="Segoe UI"/>
                <w:color w:val="000000"/>
              </w:rPr>
              <w:t>khách</w:t>
            </w:r>
            <w:r w:rsidRPr="00BB50A1">
              <w:rPr>
                <w:rFonts w:ascii="Segoe UI" w:hAnsi="Segoe UI" w:cs="Segoe UI"/>
                <w:color w:val="000000"/>
              </w:rPr>
              <w:t xml:space="preserve"> hàng</w:t>
            </w:r>
          </w:p>
        </w:tc>
      </w:tr>
      <w:tr w:rsidR="00C07E87" w:rsidRPr="00BB50A1" w14:paraId="0995B67B" w14:textId="77777777" w:rsidTr="00EF0DCE">
        <w:tc>
          <w:tcPr>
            <w:tcW w:w="0" w:type="auto"/>
            <w:vAlign w:val="center"/>
          </w:tcPr>
          <w:p w14:paraId="4BB1941F"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vAlign w:val="center"/>
          </w:tcPr>
          <w:p w14:paraId="768C58AD"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DS</w:t>
            </w:r>
          </w:p>
        </w:tc>
        <w:tc>
          <w:tcPr>
            <w:tcW w:w="2430" w:type="dxa"/>
            <w:vAlign w:val="center"/>
          </w:tcPr>
          <w:p w14:paraId="0132E8E0"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Dropsize</w:t>
            </w:r>
          </w:p>
        </w:tc>
        <w:tc>
          <w:tcPr>
            <w:tcW w:w="1710" w:type="dxa"/>
            <w:vAlign w:val="center"/>
          </w:tcPr>
          <w:p w14:paraId="191C8EF4"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SIZE</w:t>
            </w:r>
          </w:p>
        </w:tc>
        <w:tc>
          <w:tcPr>
            <w:tcW w:w="3060" w:type="dxa"/>
            <w:vAlign w:val="center"/>
          </w:tcPr>
          <w:p w14:paraId="77A4D53E"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Độ lớn của 1 đơn hàng</w:t>
            </w:r>
          </w:p>
        </w:tc>
      </w:tr>
      <w:tr w:rsidR="00C07E87" w:rsidRPr="00BB50A1" w14:paraId="7F9E51C4" w14:textId="77777777" w:rsidTr="00EF0DCE">
        <w:trPr>
          <w:trHeight w:val="64"/>
        </w:trPr>
        <w:tc>
          <w:tcPr>
            <w:tcW w:w="0" w:type="auto"/>
            <w:vAlign w:val="center"/>
          </w:tcPr>
          <w:p w14:paraId="4F864DCC" w14:textId="77777777" w:rsidR="00C07E87" w:rsidRPr="00475558" w:rsidRDefault="00C07E87" w:rsidP="00095E09">
            <w:pPr>
              <w:numPr>
                <w:ilvl w:val="0"/>
                <w:numId w:val="2"/>
              </w:numPr>
              <w:spacing w:line="276" w:lineRule="auto"/>
              <w:ind w:left="0" w:firstLine="0"/>
              <w:jc w:val="both"/>
              <w:rPr>
                <w:rFonts w:ascii="Segoe UI" w:hAnsi="Segoe UI" w:cs="Segoe UI"/>
              </w:rPr>
            </w:pPr>
          </w:p>
        </w:tc>
        <w:tc>
          <w:tcPr>
            <w:tcW w:w="1827" w:type="dxa"/>
            <w:vAlign w:val="center"/>
          </w:tcPr>
          <w:p w14:paraId="6E635F07"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SPO</w:t>
            </w:r>
          </w:p>
        </w:tc>
        <w:tc>
          <w:tcPr>
            <w:tcW w:w="2430" w:type="dxa"/>
            <w:vAlign w:val="center"/>
          </w:tcPr>
          <w:p w14:paraId="75417A2A"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SKU per Order</w:t>
            </w:r>
          </w:p>
        </w:tc>
        <w:tc>
          <w:tcPr>
            <w:tcW w:w="1710" w:type="dxa"/>
            <w:vAlign w:val="center"/>
          </w:tcPr>
          <w:p w14:paraId="6BF88961"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SP/ĐH</w:t>
            </w:r>
          </w:p>
        </w:tc>
        <w:tc>
          <w:tcPr>
            <w:tcW w:w="3060" w:type="dxa"/>
            <w:vAlign w:val="center"/>
          </w:tcPr>
          <w:p w14:paraId="38BB2C46" w14:textId="77777777" w:rsidR="00C07E87" w:rsidRPr="00BB50A1" w:rsidRDefault="00C07E87" w:rsidP="00095E09">
            <w:pPr>
              <w:spacing w:line="276" w:lineRule="auto"/>
              <w:jc w:val="both"/>
              <w:rPr>
                <w:rFonts w:ascii="Segoe UI" w:hAnsi="Segoe UI" w:cs="Segoe UI"/>
                <w:color w:val="000000"/>
              </w:rPr>
            </w:pPr>
            <w:r w:rsidRPr="00BB50A1">
              <w:rPr>
                <w:rFonts w:ascii="Segoe UI" w:hAnsi="Segoe UI" w:cs="Segoe UI"/>
                <w:color w:val="000000"/>
              </w:rPr>
              <w:t>Số sản phẩm trên 1 đơn hàng</w:t>
            </w:r>
          </w:p>
        </w:tc>
      </w:tr>
    </w:tbl>
    <w:p w14:paraId="41B3578D" w14:textId="5A700471" w:rsidR="00A25267" w:rsidRPr="00475558" w:rsidRDefault="00A25267" w:rsidP="00095E09">
      <w:pPr>
        <w:spacing w:line="276" w:lineRule="auto"/>
        <w:jc w:val="both"/>
        <w:rPr>
          <w:rFonts w:ascii="Segoe UI" w:hAnsi="Segoe UI" w:cs="Segoe UI"/>
          <w:snapToGrid w:val="0"/>
          <w:color w:val="000000"/>
          <w:sz w:val="28"/>
        </w:rPr>
      </w:pPr>
    </w:p>
    <w:p w14:paraId="166745E2" w14:textId="77777777" w:rsidR="00A25267" w:rsidRPr="00BB50A1" w:rsidRDefault="00A25267" w:rsidP="00095E09">
      <w:pPr>
        <w:spacing w:line="276" w:lineRule="auto"/>
        <w:jc w:val="both"/>
        <w:rPr>
          <w:rFonts w:ascii="Segoe UI" w:hAnsi="Segoe UI" w:cs="Segoe UI"/>
          <w:snapToGrid w:val="0"/>
          <w:color w:val="000000"/>
          <w:sz w:val="28"/>
        </w:rPr>
      </w:pPr>
      <w:r w:rsidRPr="00BB50A1">
        <w:rPr>
          <w:rFonts w:ascii="Segoe UI" w:hAnsi="Segoe UI" w:cs="Segoe UI"/>
          <w:snapToGrid w:val="0"/>
          <w:color w:val="000000"/>
          <w:sz w:val="28"/>
        </w:rPr>
        <w:br w:type="page"/>
      </w:r>
    </w:p>
    <w:p w14:paraId="7D141469" w14:textId="4314DABD" w:rsidR="00B564F4" w:rsidRPr="00475558" w:rsidRDefault="00A64D55" w:rsidP="00095E09">
      <w:pPr>
        <w:pStyle w:val="Heading1"/>
        <w:spacing w:line="276" w:lineRule="auto"/>
        <w:rPr>
          <w:rFonts w:cs="Segoe UI"/>
        </w:rPr>
      </w:pPr>
      <w:bookmarkStart w:id="31" w:name="_Toc477962829"/>
      <w:r w:rsidRPr="00BB50A1">
        <w:rPr>
          <w:rFonts w:cs="Segoe UI"/>
        </w:rPr>
        <w:t xml:space="preserve">PHẠM VI </w:t>
      </w:r>
      <w:r w:rsidR="00D344AD">
        <w:rPr>
          <w:rFonts w:cs="Segoe UI"/>
        </w:rPr>
        <w:t>GIẢI PHÁP</w:t>
      </w:r>
      <w:r w:rsidRPr="00475558">
        <w:rPr>
          <w:rFonts w:cs="Segoe UI"/>
        </w:rPr>
        <w:t xml:space="preserve"> VÀ K</w:t>
      </w:r>
      <w:r w:rsidRPr="00BB50A1">
        <w:rPr>
          <w:rFonts w:cs="Segoe UI"/>
        </w:rPr>
        <w:t>Ế HOẠCH TRIỂN KHAI</w:t>
      </w:r>
      <w:r w:rsidR="00D344AD">
        <w:rPr>
          <w:rFonts w:cs="Segoe UI"/>
        </w:rPr>
        <w:t xml:space="preserve"> ĐỀ XUẤT CHO AFO</w:t>
      </w:r>
      <w:bookmarkEnd w:id="31"/>
    </w:p>
    <w:p w14:paraId="41F66628" w14:textId="3920767A" w:rsidR="00B564F4" w:rsidRPr="00BB50A1" w:rsidRDefault="001B6367" w:rsidP="00095E09">
      <w:pPr>
        <w:pStyle w:val="Heading2"/>
        <w:spacing w:line="276" w:lineRule="auto"/>
        <w:jc w:val="both"/>
        <w:rPr>
          <w:rFonts w:cs="Segoe UI"/>
        </w:rPr>
      </w:pPr>
      <w:bookmarkStart w:id="32" w:name="_Toc477962830"/>
      <w:r w:rsidRPr="00BB50A1">
        <w:rPr>
          <w:rFonts w:cs="Segoe UI"/>
        </w:rPr>
        <w:t>PHẠM VI</w:t>
      </w:r>
      <w:r w:rsidR="00D344AD">
        <w:rPr>
          <w:rFonts w:cs="Segoe UI"/>
        </w:rPr>
        <w:t xml:space="preserve"> giải pháp</w:t>
      </w:r>
      <w:bookmarkEnd w:id="32"/>
    </w:p>
    <w:p w14:paraId="46A0A225" w14:textId="59BAB57F" w:rsidR="000D514D" w:rsidRPr="00BB50A1" w:rsidRDefault="00B90029" w:rsidP="007E6584">
      <w:pPr>
        <w:pStyle w:val="Heading3"/>
        <w:spacing w:line="276" w:lineRule="auto"/>
        <w:ind w:hanging="1170"/>
        <w:jc w:val="both"/>
        <w:rPr>
          <w:rFonts w:cs="Segoe UI"/>
        </w:rPr>
      </w:pPr>
      <w:bookmarkStart w:id="33" w:name="_Toc477962831"/>
      <w:r w:rsidRPr="00BB50A1">
        <w:rPr>
          <w:rFonts w:cs="Segoe UI"/>
        </w:rPr>
        <w:t>GIẢI PHÁP VỀ MÔ HÌNH TỔNG THỂ VÀ NGHIỆP VỤ</w:t>
      </w:r>
      <w:bookmarkEnd w:id="33"/>
      <w:r w:rsidRPr="00BB50A1">
        <w:rPr>
          <w:rFonts w:cs="Segoe UI"/>
        </w:rPr>
        <w:t xml:space="preserve"> </w:t>
      </w:r>
    </w:p>
    <w:p w14:paraId="4E0EBD08" w14:textId="3FAD1675" w:rsidR="00B136CC" w:rsidRPr="00475558" w:rsidRDefault="00B136CC" w:rsidP="00B136CC">
      <w:pPr>
        <w:rPr>
          <w:rFonts w:ascii="Segoe UI" w:hAnsi="Segoe UI" w:cs="Segoe UI"/>
        </w:rPr>
      </w:pPr>
      <w:r w:rsidRPr="00475558">
        <w:rPr>
          <w:rFonts w:ascii="Segoe UI" w:hAnsi="Segoe UI" w:cs="Segoe UI"/>
          <w:noProof/>
        </w:rPr>
        <mc:AlternateContent>
          <mc:Choice Requires="wpg">
            <w:drawing>
              <wp:anchor distT="0" distB="0" distL="114300" distR="114300" simplePos="0" relativeHeight="251687936" behindDoc="0" locked="0" layoutInCell="1" allowOverlap="1" wp14:anchorId="1F03B68A" wp14:editId="19B01426">
                <wp:simplePos x="0" y="0"/>
                <wp:positionH relativeFrom="column">
                  <wp:posOffset>318770</wp:posOffset>
                </wp:positionH>
                <wp:positionV relativeFrom="paragraph">
                  <wp:posOffset>165100</wp:posOffset>
                </wp:positionV>
                <wp:extent cx="5114925" cy="5069205"/>
                <wp:effectExtent l="0" t="0" r="0" b="55245"/>
                <wp:wrapThrough wrapText="bothSides">
                  <wp:wrapPolygon edited="0">
                    <wp:start x="6275" y="0"/>
                    <wp:lineTo x="1046" y="893"/>
                    <wp:lineTo x="402" y="1055"/>
                    <wp:lineTo x="0" y="2922"/>
                    <wp:lineTo x="0" y="3085"/>
                    <wp:lineTo x="161" y="4627"/>
                    <wp:lineTo x="2011" y="5357"/>
                    <wp:lineTo x="3298" y="5357"/>
                    <wp:lineTo x="5631" y="6656"/>
                    <wp:lineTo x="4746" y="7955"/>
                    <wp:lineTo x="4425" y="8604"/>
                    <wp:lineTo x="4344" y="9254"/>
                    <wp:lineTo x="3861" y="9335"/>
                    <wp:lineTo x="3218" y="10065"/>
                    <wp:lineTo x="3218" y="10552"/>
                    <wp:lineTo x="3540" y="11851"/>
                    <wp:lineTo x="3540" y="12338"/>
                    <wp:lineTo x="3861" y="13150"/>
                    <wp:lineTo x="3379" y="14449"/>
                    <wp:lineTo x="2655" y="15098"/>
                    <wp:lineTo x="2655" y="15260"/>
                    <wp:lineTo x="2977" y="15747"/>
                    <wp:lineTo x="2011" y="15991"/>
                    <wp:lineTo x="1609" y="16397"/>
                    <wp:lineTo x="1368" y="17777"/>
                    <wp:lineTo x="1368" y="18020"/>
                    <wp:lineTo x="1931" y="18345"/>
                    <wp:lineTo x="241" y="18507"/>
                    <wp:lineTo x="322" y="19319"/>
                    <wp:lineTo x="6355" y="19644"/>
                    <wp:lineTo x="7964" y="21754"/>
                    <wp:lineTo x="8447" y="21754"/>
                    <wp:lineTo x="10619" y="21592"/>
                    <wp:lineTo x="13193" y="21267"/>
                    <wp:lineTo x="13193" y="20861"/>
                    <wp:lineTo x="12952" y="20455"/>
                    <wp:lineTo x="12147" y="19644"/>
                    <wp:lineTo x="21238" y="19238"/>
                    <wp:lineTo x="21479" y="18426"/>
                    <wp:lineTo x="20192" y="18345"/>
                    <wp:lineTo x="20112" y="17777"/>
                    <wp:lineTo x="19790" y="17046"/>
                    <wp:lineTo x="20112" y="16234"/>
                    <wp:lineTo x="19790" y="15991"/>
                    <wp:lineTo x="17940" y="15747"/>
                    <wp:lineTo x="18422" y="15342"/>
                    <wp:lineTo x="18583" y="14773"/>
                    <wp:lineTo x="16572" y="13150"/>
                    <wp:lineTo x="15687" y="11851"/>
                    <wp:lineTo x="16250" y="10634"/>
                    <wp:lineTo x="16250" y="10552"/>
                    <wp:lineTo x="15928" y="9335"/>
                    <wp:lineTo x="15768" y="8442"/>
                    <wp:lineTo x="15446" y="7955"/>
                    <wp:lineTo x="15768" y="6656"/>
                    <wp:lineTo x="17457" y="5357"/>
                    <wp:lineTo x="19066" y="4870"/>
                    <wp:lineTo x="19307" y="4546"/>
                    <wp:lineTo x="18825" y="4059"/>
                    <wp:lineTo x="19146" y="2760"/>
                    <wp:lineTo x="19790" y="2760"/>
                    <wp:lineTo x="21399" y="1786"/>
                    <wp:lineTo x="21479" y="1218"/>
                    <wp:lineTo x="14722" y="0"/>
                    <wp:lineTo x="6275" y="0"/>
                  </wp:wrapPolygon>
                </wp:wrapThrough>
                <wp:docPr id="10367" name="Group 10367"/>
                <wp:cNvGraphicFramePr/>
                <a:graphic xmlns:a="http://schemas.openxmlformats.org/drawingml/2006/main">
                  <a:graphicData uri="http://schemas.microsoft.com/office/word/2010/wordprocessingGroup">
                    <wpg:wgp>
                      <wpg:cNvGrpSpPr/>
                      <wpg:grpSpPr>
                        <a:xfrm>
                          <a:off x="0" y="0"/>
                          <a:ext cx="5114925" cy="5069205"/>
                          <a:chOff x="0" y="0"/>
                          <a:chExt cx="5114925" cy="5069205"/>
                        </a:xfrm>
                      </wpg:grpSpPr>
                      <wps:wsp>
                        <wps:cNvPr id="451" name="Cloud 451"/>
                        <wps:cNvSpPr/>
                        <wps:spPr>
                          <a:xfrm>
                            <a:off x="800100" y="1543050"/>
                            <a:ext cx="2981325" cy="1895475"/>
                          </a:xfrm>
                          <a:prstGeom prst="cloud">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3" name="Group 1"/>
                        <wpg:cNvGrpSpPr>
                          <a:grpSpLocks/>
                        </wpg:cNvGrpSpPr>
                        <wpg:grpSpPr>
                          <a:xfrm>
                            <a:off x="0" y="0"/>
                            <a:ext cx="5114925" cy="5069205"/>
                            <a:chOff x="0" y="0"/>
                            <a:chExt cx="6822132" cy="8531697"/>
                          </a:xfrm>
                        </wpg:grpSpPr>
                        <wps:wsp>
                          <wps:cNvPr id="454" name="TextBox 65"/>
                          <wps:cNvSpPr txBox="1"/>
                          <wps:spPr>
                            <a:xfrm rot="2272778">
                              <a:off x="4189868" y="5115039"/>
                              <a:ext cx="1465158" cy="1974862"/>
                            </a:xfrm>
                            <a:prstGeom prst="rect">
                              <a:avLst/>
                            </a:prstGeom>
                            <a:noFill/>
                            <a:ln>
                              <a:noFill/>
                            </a:ln>
                          </wps:spPr>
                          <wps:txbx>
                            <w:txbxContent>
                              <w:p w14:paraId="44E8F224"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Truy cập được bảo mật</w:t>
                                </w:r>
                              </w:p>
                              <w:p w14:paraId="379E1B6E"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 xml:space="preserve">Dữ liệu được mã hóa </w:t>
                                </w:r>
                              </w:p>
                            </w:txbxContent>
                          </wps:txbx>
                          <wps:bodyPr wrap="square" rtlCol="0">
                            <a:noAutofit/>
                          </wps:bodyPr>
                        </wps:wsp>
                        <wps:wsp>
                          <wps:cNvPr id="455" name="TextBox 65"/>
                          <wps:cNvSpPr txBox="1"/>
                          <wps:spPr>
                            <a:xfrm rot="19153214">
                              <a:off x="1461387" y="5019744"/>
                              <a:ext cx="1465158" cy="3511953"/>
                            </a:xfrm>
                            <a:prstGeom prst="rect">
                              <a:avLst/>
                            </a:prstGeom>
                            <a:noFill/>
                            <a:ln>
                              <a:noFill/>
                            </a:ln>
                          </wps:spPr>
                          <wps:txbx>
                            <w:txbxContent>
                              <w:p w14:paraId="478F2852"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Truy cập được bảo mật</w:t>
                                </w:r>
                              </w:p>
                              <w:p w14:paraId="5A0AB811"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 xml:space="preserve">Dữ liệu được mã hóa </w:t>
                                </w:r>
                              </w:p>
                            </w:txbxContent>
                          </wps:txbx>
                          <wps:bodyPr wrap="square" rtlCol="0">
                            <a:noAutofit/>
                          </wps:bodyPr>
                        </wps:wsp>
                        <wps:wsp>
                          <wps:cNvPr id="456" name="TextBox 65"/>
                          <wps:cNvSpPr txBox="1"/>
                          <wps:spPr>
                            <a:xfrm>
                              <a:off x="2413855" y="2981873"/>
                              <a:ext cx="2024729" cy="557867"/>
                            </a:xfrm>
                            <a:prstGeom prst="rect">
                              <a:avLst/>
                            </a:prstGeom>
                            <a:noFill/>
                            <a:ln>
                              <a:noFill/>
                            </a:ln>
                          </wps:spPr>
                          <wps:txbx>
                            <w:txbxContent>
                              <w:p w14:paraId="68443BB1" w14:textId="7E233E03" w:rsidR="005F4012" w:rsidRPr="00122D96" w:rsidRDefault="005F4012" w:rsidP="00B136CC">
                                <w:pPr>
                                  <w:pStyle w:val="NormalWeb"/>
                                  <w:spacing w:before="0" w:beforeAutospacing="0" w:after="0" w:afterAutospacing="0"/>
                                  <w:jc w:val="center"/>
                                  <w:rPr>
                                    <w:rFonts w:ascii="Arial" w:hAnsi="Arial" w:cs="Arial"/>
                                    <w:color w:val="548DD4" w:themeColor="text2" w:themeTint="99"/>
                                    <w:sz w:val="22"/>
                                  </w:rPr>
                                </w:pPr>
                                <w:r w:rsidRPr="00122D96">
                                  <w:rPr>
                                    <w:rFonts w:ascii="Arial" w:eastAsia="MS Mincho" w:hAnsi="Arial" w:cs="Arial"/>
                                    <w:b/>
                                    <w:bCs/>
                                    <w:color w:val="548DD4" w:themeColor="text2" w:themeTint="99"/>
                                    <w:kern w:val="24"/>
                                    <w:sz w:val="32"/>
                                    <w:szCs w:val="36"/>
                                  </w:rPr>
                                  <w:t>Core DMS</w:t>
                                </w:r>
                              </w:p>
                            </w:txbxContent>
                          </wps:txbx>
                          <wps:bodyPr wrap="square" rtlCol="0">
                            <a:noAutofit/>
                          </wps:bodyPr>
                        </wps:wsp>
                        <wps:wsp>
                          <wps:cNvPr id="457" name="TextBox 65"/>
                          <wps:cNvSpPr txBox="1"/>
                          <wps:spPr>
                            <a:xfrm>
                              <a:off x="1611272" y="3888450"/>
                              <a:ext cx="1560058" cy="609632"/>
                            </a:xfrm>
                            <a:prstGeom prst="rect">
                              <a:avLst/>
                            </a:prstGeom>
                            <a:noFill/>
                            <a:ln>
                              <a:noFill/>
                            </a:ln>
                          </wps:spPr>
                          <wps:txbx>
                            <w:txbxContent>
                              <w:p w14:paraId="1CB2D523" w14:textId="77777777" w:rsidR="005F4012" w:rsidRPr="00122D96" w:rsidRDefault="005F4012" w:rsidP="00B136CC">
                                <w:pPr>
                                  <w:pStyle w:val="NormalWeb"/>
                                  <w:spacing w:before="0" w:beforeAutospacing="0" w:after="0" w:afterAutospacing="0"/>
                                  <w:jc w:val="center"/>
                                  <w:rPr>
                                    <w:rFonts w:ascii="Arial" w:hAnsi="Arial" w:cs="Arial"/>
                                    <w:b/>
                                    <w:sz w:val="36"/>
                                  </w:rPr>
                                </w:pPr>
                                <w:proofErr w:type="gramStart"/>
                                <w:r w:rsidRPr="00122D96">
                                  <w:rPr>
                                    <w:rFonts w:ascii="Arial" w:eastAsia="MS Mincho" w:hAnsi="Arial" w:cs="Arial"/>
                                    <w:b/>
                                    <w:color w:val="4F81BD" w:themeColor="accent1"/>
                                    <w:kern w:val="24"/>
                                    <w:sz w:val="36"/>
                                  </w:rPr>
                                  <w:t>e-</w:t>
                                </w:r>
                                <w:r w:rsidRPr="00122D96">
                                  <w:rPr>
                                    <w:rFonts w:ascii="Arial" w:eastAsia="MS Mincho" w:hAnsi="Arial" w:cs="Arial"/>
                                    <w:b/>
                                    <w:color w:val="4F81BD" w:themeColor="accent1"/>
                                    <w:kern w:val="24"/>
                                    <w:sz w:val="28"/>
                                  </w:rPr>
                                  <w:t>Route</w:t>
                                </w:r>
                                <w:proofErr w:type="gramEnd"/>
                              </w:p>
                            </w:txbxContent>
                          </wps:txbx>
                          <wps:bodyPr wrap="square" rtlCol="0">
                            <a:noAutofit/>
                          </wps:bodyPr>
                        </wps:wsp>
                        <wps:wsp>
                          <wps:cNvPr id="458" name="TextBox 65"/>
                          <wps:cNvSpPr txBox="1"/>
                          <wps:spPr>
                            <a:xfrm>
                              <a:off x="3206815" y="4214232"/>
                              <a:ext cx="1203580" cy="628030"/>
                            </a:xfrm>
                            <a:prstGeom prst="rect">
                              <a:avLst/>
                            </a:prstGeom>
                            <a:noFill/>
                            <a:ln>
                              <a:noFill/>
                            </a:ln>
                          </wps:spPr>
                          <wps:txbx>
                            <w:txbxContent>
                              <w:p w14:paraId="13A75F68" w14:textId="77777777" w:rsidR="005F4012" w:rsidRPr="00122D96" w:rsidRDefault="005F4012" w:rsidP="00B136CC">
                                <w:pPr>
                                  <w:pStyle w:val="NormalWeb"/>
                                  <w:spacing w:before="0" w:beforeAutospacing="0" w:after="0" w:afterAutospacing="0"/>
                                  <w:jc w:val="center"/>
                                  <w:rPr>
                                    <w:rFonts w:ascii="Arial" w:hAnsi="Arial" w:cs="Arial"/>
                                    <w:b/>
                                    <w:sz w:val="32"/>
                                  </w:rPr>
                                </w:pPr>
                                <w:r w:rsidRPr="00122D96">
                                  <w:rPr>
                                    <w:rFonts w:ascii="Arial" w:eastAsia="MS Mincho" w:hAnsi="Arial" w:cs="Arial"/>
                                    <w:b/>
                                    <w:color w:val="4F81BD" w:themeColor="accent1"/>
                                    <w:kern w:val="24"/>
                                    <w:sz w:val="32"/>
                                  </w:rPr>
                                  <w:t>SFA</w:t>
                                </w:r>
                              </w:p>
                            </w:txbxContent>
                          </wps:txbx>
                          <wps:bodyPr wrap="square" rtlCol="0">
                            <a:noAutofit/>
                          </wps:bodyPr>
                        </wps:wsp>
                        <pic:pic xmlns:pic="http://schemas.openxmlformats.org/drawingml/2006/picture">
                          <pic:nvPicPr>
                            <pic:cNvPr id="459" name="Picture 3" descr="F:\Tiden\library\pics\icons\icon nguoi red.png"/>
                            <pic:cNvPicPr>
                              <a:picLocks noChangeAspect="1"/>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2961565" y="300251"/>
                              <a:ext cx="696035" cy="928048"/>
                            </a:xfrm>
                            <a:prstGeom prst="rect">
                              <a:avLst/>
                            </a:prstGeom>
                            <a:noFill/>
                            <a:extLst>
                              <a:ext uri="{909E8E84-426E-40dd-AFC4-6F175D3DCCD1}"/>
                            </a:extLst>
                          </pic:spPr>
                        </pic:pic>
                        <pic:pic xmlns:pic="http://schemas.openxmlformats.org/drawingml/2006/picture">
                          <pic:nvPicPr>
                            <pic:cNvPr id="460" name="Picture 4" descr="C:\Users\admin\Desktop\red boss.png"/>
                            <pic:cNvPicPr>
                              <a:picLocks noChangeAspect="1"/>
                            </pic:cNvPicPr>
                          </pic:nvPicPr>
                          <pic:blipFill>
                            <a:blip r:embed="rId13"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540991" y="736979"/>
                              <a:ext cx="491320" cy="955344"/>
                            </a:xfrm>
                            <a:prstGeom prst="rect">
                              <a:avLst/>
                            </a:prstGeom>
                            <a:noFill/>
                            <a:extLst>
                              <a:ext uri="{909E8E84-426E-40dd-AFC4-6F175D3DCCD1}"/>
                            </a:extLst>
                          </pic:spPr>
                        </pic:pic>
                        <pic:pic xmlns:pic="http://schemas.openxmlformats.org/drawingml/2006/picture">
                          <pic:nvPicPr>
                            <pic:cNvPr id="461" name="Picture 5" descr="F:\Tiden\library\pics\icons\red icon distributor.png"/>
                            <pic:cNvPicPr>
                              <a:picLocks noChangeAspect="1"/>
                            </pic:cNvPicPr>
                          </pic:nvPicPr>
                          <pic:blipFill>
                            <a:blip r:embed="rId14"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859809"/>
                              <a:ext cx="1105469" cy="818866"/>
                            </a:xfrm>
                            <a:prstGeom prst="rect">
                              <a:avLst/>
                            </a:prstGeom>
                            <a:noFill/>
                            <a:extLst>
                              <a:ext uri="{909E8E84-426E-40dd-AFC4-6F175D3DCCD1}"/>
                            </a:extLst>
                          </pic:spPr>
                        </pic:pic>
                        <wps:wsp>
                          <wps:cNvPr id="462" name="TextBox 65"/>
                          <wps:cNvSpPr txBox="1"/>
                          <wps:spPr>
                            <a:xfrm>
                              <a:off x="54591" y="352662"/>
                              <a:ext cx="1755236" cy="481736"/>
                            </a:xfrm>
                            <a:prstGeom prst="rect">
                              <a:avLst/>
                            </a:prstGeom>
                            <a:noFill/>
                            <a:ln>
                              <a:noFill/>
                            </a:ln>
                          </wps:spPr>
                          <wps:txbx>
                            <w:txbxContent>
                              <w:p w14:paraId="1703DB65" w14:textId="2AAABD7E" w:rsidR="005F4012" w:rsidRDefault="00D344AD" w:rsidP="00B136CC">
                                <w:pPr>
                                  <w:pStyle w:val="NormalWeb"/>
                                  <w:spacing w:before="0" w:beforeAutospacing="0" w:after="0" w:afterAutospacing="0"/>
                                  <w:jc w:val="center"/>
                                </w:pPr>
                                <w:r>
                                  <w:rPr>
                                    <w:rFonts w:ascii="Arial" w:eastAsia="MS Mincho" w:hAnsi="Arial" w:cs="Arial"/>
                                    <w:b/>
                                    <w:bCs/>
                                    <w:color w:val="4F81BD" w:themeColor="accent1"/>
                                    <w:kern w:val="24"/>
                                  </w:rPr>
                                  <w:t>AFO</w:t>
                                </w:r>
                              </w:p>
                            </w:txbxContent>
                          </wps:txbx>
                          <wps:bodyPr wrap="square" rtlCol="0">
                            <a:noAutofit/>
                          </wps:bodyPr>
                        </wps:wsp>
                        <wps:wsp>
                          <wps:cNvPr id="463" name="TextBox 65"/>
                          <wps:cNvSpPr txBox="1"/>
                          <wps:spPr>
                            <a:xfrm>
                              <a:off x="1909187" y="0"/>
                              <a:ext cx="2826153" cy="425943"/>
                            </a:xfrm>
                            <a:prstGeom prst="rect">
                              <a:avLst/>
                            </a:prstGeom>
                            <a:noFill/>
                            <a:ln>
                              <a:noFill/>
                            </a:ln>
                          </wps:spPr>
                          <wps:txbx>
                            <w:txbxContent>
                              <w:p w14:paraId="0A047787" w14:textId="7BB3A28A" w:rsidR="005F4012" w:rsidRDefault="005F4012" w:rsidP="00B136CC">
                                <w:pPr>
                                  <w:pStyle w:val="NormalWeb"/>
                                  <w:spacing w:before="0" w:beforeAutospacing="0" w:after="0" w:afterAutospacing="0"/>
                                  <w:jc w:val="center"/>
                                </w:pPr>
                                <w:r>
                                  <w:rPr>
                                    <w:rFonts w:ascii="Arial" w:eastAsia="MS Mincho" w:hAnsi="Arial" w:cs="Arial"/>
                                    <w:b/>
                                    <w:bCs/>
                                    <w:color w:val="4F81BD" w:themeColor="accent1"/>
                                    <w:kern w:val="24"/>
                                  </w:rPr>
                                  <w:t>NVBH</w:t>
                                </w:r>
                              </w:p>
                            </w:txbxContent>
                          </wps:txbx>
                          <wps:bodyPr wrap="square" rtlCol="0">
                            <a:noAutofit/>
                          </wps:bodyPr>
                        </wps:wsp>
                        <wps:wsp>
                          <wps:cNvPr id="464" name="TextBox 65"/>
                          <wps:cNvSpPr txBox="1"/>
                          <wps:spPr>
                            <a:xfrm>
                              <a:off x="4735774" y="409433"/>
                              <a:ext cx="2086358" cy="425943"/>
                            </a:xfrm>
                            <a:prstGeom prst="rect">
                              <a:avLst/>
                            </a:prstGeom>
                            <a:noFill/>
                            <a:ln>
                              <a:noFill/>
                            </a:ln>
                          </wps:spPr>
                          <wps:txbx>
                            <w:txbxContent>
                              <w:p w14:paraId="686A349B" w14:textId="77777777" w:rsidR="005F4012" w:rsidRDefault="005F4012" w:rsidP="00B136CC">
                                <w:pPr>
                                  <w:pStyle w:val="NormalWeb"/>
                                  <w:spacing w:before="0" w:beforeAutospacing="0" w:after="0" w:afterAutospacing="0"/>
                                  <w:jc w:val="center"/>
                                </w:pPr>
                                <w:r w:rsidRPr="00327F6C">
                                  <w:rPr>
                                    <w:rFonts w:ascii="Arial" w:eastAsia="MS Mincho" w:hAnsi="Arial" w:cs="Arial"/>
                                    <w:b/>
                                    <w:bCs/>
                                    <w:color w:val="4F81BD" w:themeColor="accent1"/>
                                    <w:kern w:val="24"/>
                                  </w:rPr>
                                  <w:t>Giám sát bán h</w:t>
                                </w:r>
                                <w:r>
                                  <w:rPr>
                                    <w:rFonts w:ascii="Arial" w:eastAsia="MS Mincho" w:hAnsi="Arial" w:cs="Arial"/>
                                    <w:b/>
                                    <w:bCs/>
                                    <w:color w:val="4F81BD" w:themeColor="accent1"/>
                                    <w:kern w:val="24"/>
                                  </w:rPr>
                                  <w:t>àng</w:t>
                                </w:r>
                              </w:p>
                            </w:txbxContent>
                          </wps:txbx>
                          <wps:bodyPr wrap="square" rtlCol="0">
                            <a:noAutofit/>
                          </wps:bodyPr>
                        </wps:wsp>
                        <pic:pic xmlns:pic="http://schemas.openxmlformats.org/drawingml/2006/picture">
                          <pic:nvPicPr>
                            <pic:cNvPr id="465" name="Picture 6" descr="F:\Tiden\library\pics\icons\red icon people.png"/>
                            <pic:cNvPicPr>
                              <a:picLocks noChangeAspect="1"/>
                            </pic:cNvPicPr>
                          </pic:nvPicPr>
                          <pic:blipFill>
                            <a:blip r:embed="rId1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2906974" y="7206018"/>
                              <a:ext cx="900752" cy="982639"/>
                            </a:xfrm>
                            <a:prstGeom prst="rect">
                              <a:avLst/>
                            </a:prstGeom>
                            <a:noFill/>
                            <a:extLst>
                              <a:ext uri="{909E8E84-426E-40dd-AFC4-6F175D3DCCD1}"/>
                            </a:extLst>
                          </pic:spPr>
                        </pic:pic>
                        <pic:pic xmlns:pic="http://schemas.openxmlformats.org/drawingml/2006/picture">
                          <pic:nvPicPr>
                            <pic:cNvPr id="469" name="Picture 8" descr="F:\Tiden\library\pics\icons\red icon boss.png"/>
                            <pic:cNvPicPr>
                              <a:picLocks noChangeAspect="1"/>
                            </pic:cNvPicPr>
                          </pic:nvPicPr>
                          <pic:blipFill>
                            <a:blip r:embed="rId16">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704765" y="6550926"/>
                              <a:ext cx="641444" cy="723331"/>
                            </a:xfrm>
                            <a:prstGeom prst="rect">
                              <a:avLst/>
                            </a:prstGeom>
                            <a:noFill/>
                            <a:extLst>
                              <a:ext uri="{909E8E84-426E-40dd-AFC4-6F175D3DCCD1}"/>
                            </a:extLst>
                          </pic:spPr>
                        </pic:pic>
                        <pic:pic xmlns:pic="http://schemas.openxmlformats.org/drawingml/2006/picture">
                          <pic:nvPicPr>
                            <pic:cNvPr id="474" name="Picture 6" descr="F:\Tiden\library\pics\icons\red icon people.png"/>
                            <pic:cNvPicPr>
                              <a:picLocks noChangeAspect="1"/>
                            </pic:cNvPicPr>
                          </pic:nvPicPr>
                          <pic:blipFill>
                            <a:blip r:embed="rId15">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64024" y="6441744"/>
                              <a:ext cx="900752" cy="982638"/>
                            </a:xfrm>
                            <a:prstGeom prst="rect">
                              <a:avLst/>
                            </a:prstGeom>
                            <a:noFill/>
                            <a:extLst>
                              <a:ext uri="{909E8E84-426E-40dd-AFC4-6F175D3DCCD1}"/>
                            </a:extLst>
                          </pic:spPr>
                        </pic:pic>
                        <wps:wsp>
                          <wps:cNvPr id="475" name="TextBox 65"/>
                          <wps:cNvSpPr txBox="1"/>
                          <wps:spPr>
                            <a:xfrm>
                              <a:off x="2487561" y="8037941"/>
                              <a:ext cx="1741536" cy="425943"/>
                            </a:xfrm>
                            <a:prstGeom prst="rect">
                              <a:avLst/>
                            </a:prstGeom>
                            <a:noFill/>
                            <a:ln>
                              <a:noFill/>
                            </a:ln>
                          </wps:spPr>
                          <wps:txbx>
                            <w:txbxContent>
                              <w:p w14:paraId="4D7111D9" w14:textId="2B9072B1" w:rsidR="005F4012" w:rsidRDefault="005F4012" w:rsidP="00B136CC">
                                <w:pPr>
                                  <w:pStyle w:val="NormalWeb"/>
                                  <w:spacing w:before="0" w:beforeAutospacing="0" w:after="0" w:afterAutospacing="0"/>
                                  <w:jc w:val="center"/>
                                </w:pPr>
                                <w:r>
                                  <w:rPr>
                                    <w:rFonts w:ascii="Arial" w:eastAsia="MS Mincho" w:hAnsi="Arial" w:cs="Arial"/>
                                    <w:b/>
                                    <w:bCs/>
                                    <w:color w:val="4F81BD" w:themeColor="accent1"/>
                                    <w:kern w:val="24"/>
                                  </w:rPr>
                                  <w:t>Chi nhánh</w:t>
                                </w:r>
                              </w:p>
                            </w:txbxContent>
                          </wps:txbx>
                          <wps:bodyPr wrap="square" rtlCol="0">
                            <a:noAutofit/>
                          </wps:bodyPr>
                        </wps:wsp>
                        <wps:wsp>
                          <wps:cNvPr id="476" name="TextBox 65"/>
                          <wps:cNvSpPr txBox="1"/>
                          <wps:spPr>
                            <a:xfrm>
                              <a:off x="21380" y="7273722"/>
                              <a:ext cx="1788447" cy="425943"/>
                            </a:xfrm>
                            <a:prstGeom prst="rect">
                              <a:avLst/>
                            </a:prstGeom>
                            <a:noFill/>
                            <a:ln>
                              <a:noFill/>
                            </a:ln>
                          </wps:spPr>
                          <wps:txbx>
                            <w:txbxContent>
                              <w:p w14:paraId="05C68F1F" w14:textId="77777777" w:rsidR="005F4012" w:rsidRDefault="005F4012" w:rsidP="00B136CC">
                                <w:pPr>
                                  <w:pStyle w:val="NormalWeb"/>
                                  <w:spacing w:before="0" w:beforeAutospacing="0" w:after="0" w:afterAutospacing="0"/>
                                  <w:jc w:val="center"/>
                                </w:pPr>
                                <w:r>
                                  <w:rPr>
                                    <w:rFonts w:ascii="Arial" w:eastAsia="MS Mincho" w:hAnsi="Arial" w:cs="Arial"/>
                                    <w:b/>
                                    <w:bCs/>
                                    <w:color w:val="4F81BD" w:themeColor="accent1"/>
                                    <w:kern w:val="24"/>
                                  </w:rPr>
                                  <w:t>Nhân viên HO</w:t>
                                </w:r>
                              </w:p>
                            </w:txbxContent>
                          </wps:txbx>
                          <wps:bodyPr wrap="square" rtlCol="0">
                            <a:noAutofit/>
                          </wps:bodyPr>
                        </wps:wsp>
                        <wps:wsp>
                          <wps:cNvPr id="477" name="TextBox 65"/>
                          <wps:cNvSpPr txBox="1"/>
                          <wps:spPr>
                            <a:xfrm>
                              <a:off x="5271876" y="7233288"/>
                              <a:ext cx="1549631" cy="425943"/>
                            </a:xfrm>
                            <a:prstGeom prst="rect">
                              <a:avLst/>
                            </a:prstGeom>
                            <a:noFill/>
                            <a:ln>
                              <a:noFill/>
                            </a:ln>
                          </wps:spPr>
                          <wps:txbx>
                            <w:txbxContent>
                              <w:p w14:paraId="2D6D5135" w14:textId="77777777" w:rsidR="005F4012" w:rsidRDefault="005F4012" w:rsidP="00B136CC">
                                <w:pPr>
                                  <w:pStyle w:val="NormalWeb"/>
                                  <w:spacing w:before="0" w:beforeAutospacing="0" w:after="0" w:afterAutospacing="0"/>
                                  <w:jc w:val="center"/>
                                </w:pPr>
                                <w:r>
                                  <w:rPr>
                                    <w:rFonts w:ascii="Arial" w:eastAsia="MS Mincho" w:hAnsi="Arial" w:cs="Arial"/>
                                    <w:b/>
                                    <w:bCs/>
                                    <w:color w:val="4F81BD" w:themeColor="accent1"/>
                                    <w:kern w:val="24"/>
                                  </w:rPr>
                                  <w:t>Nhân viên HO</w:t>
                                </w:r>
                              </w:p>
                            </w:txbxContent>
                          </wps:txbx>
                          <wps:bodyPr wrap="square" rtlCol="0">
                            <a:noAutofit/>
                          </wps:bodyPr>
                        </wps:wsp>
                        <wps:wsp>
                          <wps:cNvPr id="478" name="Straight Arrow Connector 27"/>
                          <wps:cNvCnPr/>
                          <wps:spPr>
                            <a:xfrm flipH="1" flipV="1">
                              <a:off x="859809" y="1924335"/>
                              <a:ext cx="1158932" cy="778008"/>
                            </a:xfrm>
                            <a:prstGeom prst="straightConnector1">
                              <a:avLst/>
                            </a:prstGeom>
                            <a:ln>
                              <a:solidFill>
                                <a:schemeClr val="accent1">
                                  <a:lumMod val="75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wps:wsp>
                          <wps:cNvPr id="479" name="Straight Arrow Connector 30"/>
                          <wps:cNvCnPr/>
                          <wps:spPr>
                            <a:xfrm flipV="1">
                              <a:off x="3316406" y="1460311"/>
                              <a:ext cx="0" cy="756927"/>
                            </a:xfrm>
                            <a:prstGeom prst="straightConnector1">
                              <a:avLst/>
                            </a:prstGeom>
                            <a:ln>
                              <a:solidFill>
                                <a:schemeClr val="accent1">
                                  <a:lumMod val="75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wps:wsp>
                          <wps:cNvPr id="480" name="Straight Arrow Connector 32"/>
                          <wps:cNvCnPr/>
                          <wps:spPr>
                            <a:xfrm flipV="1">
                              <a:off x="4408227" y="1883391"/>
                              <a:ext cx="1048514" cy="848741"/>
                            </a:xfrm>
                            <a:prstGeom prst="straightConnector1">
                              <a:avLst/>
                            </a:prstGeom>
                            <a:ln>
                              <a:solidFill>
                                <a:schemeClr val="accent1">
                                  <a:lumMod val="75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wps:wsp>
                          <wps:cNvPr id="481" name="Straight Arrow Connector 35"/>
                          <wps:cNvCnPr/>
                          <wps:spPr>
                            <a:xfrm>
                              <a:off x="3330054" y="5895833"/>
                              <a:ext cx="0" cy="1180486"/>
                            </a:xfrm>
                            <a:prstGeom prst="straightConnector1">
                              <a:avLst/>
                            </a:prstGeom>
                            <a:ln>
                              <a:solidFill>
                                <a:schemeClr val="accent1">
                                  <a:lumMod val="75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wps:wsp>
                          <wps:cNvPr id="482" name="Straight Arrow Connector 39"/>
                          <wps:cNvCnPr/>
                          <wps:spPr>
                            <a:xfrm>
                              <a:off x="4531057" y="5431809"/>
                              <a:ext cx="1134818" cy="890502"/>
                            </a:xfrm>
                            <a:prstGeom prst="straightConnector1">
                              <a:avLst/>
                            </a:prstGeom>
                            <a:ln>
                              <a:solidFill>
                                <a:schemeClr val="accent1">
                                  <a:lumMod val="75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wps:wsp>
                          <wps:cNvPr id="483" name="Straight Arrow Connector 41"/>
                          <wps:cNvCnPr/>
                          <wps:spPr>
                            <a:xfrm flipH="1">
                              <a:off x="1201003" y="5513696"/>
                              <a:ext cx="931083" cy="803802"/>
                            </a:xfrm>
                            <a:prstGeom prst="straightConnector1">
                              <a:avLst/>
                            </a:prstGeom>
                            <a:ln>
                              <a:solidFill>
                                <a:schemeClr val="accent1">
                                  <a:lumMod val="75000"/>
                                </a:schemeClr>
                              </a:solidFill>
                              <a:prstDash val="lgDash"/>
                              <a:tailEnd type="arrow"/>
                            </a:ln>
                          </wps:spPr>
                          <wps:style>
                            <a:lnRef idx="1">
                              <a:schemeClr val="accent1"/>
                            </a:lnRef>
                            <a:fillRef idx="0">
                              <a:schemeClr val="accent1"/>
                            </a:fillRef>
                            <a:effectRef idx="0">
                              <a:schemeClr val="accent1"/>
                            </a:effectRef>
                            <a:fontRef idx="minor">
                              <a:schemeClr val="tx1"/>
                            </a:fontRef>
                          </wps:style>
                          <wps:bodyPr/>
                        </wps:wsp>
                        <wps:wsp>
                          <wps:cNvPr id="484" name="TextBox 65"/>
                          <wps:cNvSpPr txBox="1"/>
                          <wps:spPr>
                            <a:xfrm>
                              <a:off x="2620371" y="1733266"/>
                              <a:ext cx="1465158" cy="425943"/>
                            </a:xfrm>
                            <a:prstGeom prst="rect">
                              <a:avLst/>
                            </a:prstGeom>
                            <a:noFill/>
                            <a:ln>
                              <a:noFill/>
                            </a:ln>
                          </wps:spPr>
                          <wps:txbx>
                            <w:txbxContent>
                              <w:p w14:paraId="55D139E4" w14:textId="77777777" w:rsidR="005F4012" w:rsidRDefault="005F4012" w:rsidP="00B136CC">
                                <w:pPr>
                                  <w:pStyle w:val="NormalWeb"/>
                                  <w:spacing w:before="0" w:beforeAutospacing="0" w:after="0" w:afterAutospacing="0"/>
                                  <w:jc w:val="center"/>
                                </w:pPr>
                                <w:proofErr w:type="gramStart"/>
                                <w:r>
                                  <w:rPr>
                                    <w:rFonts w:ascii="Arial" w:eastAsia="MS Mincho" w:hAnsi="Arial" w:cs="Arial"/>
                                    <w:color w:val="365F91" w:themeColor="accent1" w:themeShade="BF"/>
                                    <w:kern w:val="24"/>
                                    <w:sz w:val="14"/>
                                    <w:szCs w:val="14"/>
                                  </w:rPr>
                                  <w:t>3G  Wifi</w:t>
                                </w:r>
                                <w:proofErr w:type="gramEnd"/>
                              </w:p>
                            </w:txbxContent>
                          </wps:txbx>
                          <wps:bodyPr wrap="square" rtlCol="0">
                            <a:noAutofit/>
                          </wps:bodyPr>
                        </wps:wsp>
                        <wps:wsp>
                          <wps:cNvPr id="485" name="TextBox 65"/>
                          <wps:cNvSpPr txBox="1"/>
                          <wps:spPr>
                            <a:xfrm rot="19445779">
                              <a:off x="4074354" y="1767213"/>
                              <a:ext cx="1465158" cy="939472"/>
                            </a:xfrm>
                            <a:prstGeom prst="rect">
                              <a:avLst/>
                            </a:prstGeom>
                            <a:noFill/>
                            <a:ln>
                              <a:noFill/>
                            </a:ln>
                          </wps:spPr>
                          <wps:txbx>
                            <w:txbxContent>
                              <w:p w14:paraId="56A6BF49"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Truy cập được bảo mật</w:t>
                                </w:r>
                              </w:p>
                              <w:p w14:paraId="56053D18"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 xml:space="preserve">Dữ liệu được mã hóa </w:t>
                                </w:r>
                              </w:p>
                            </w:txbxContent>
                          </wps:txbx>
                          <wps:bodyPr wrap="square" rtlCol="0">
                            <a:noAutofit/>
                          </wps:bodyPr>
                        </wps:wsp>
                        <wps:wsp>
                          <wps:cNvPr id="486" name="TextBox 65"/>
                          <wps:cNvSpPr txBox="1"/>
                          <wps:spPr>
                            <a:xfrm rot="2035397">
                              <a:off x="981128" y="1766384"/>
                              <a:ext cx="1465158" cy="750549"/>
                            </a:xfrm>
                            <a:prstGeom prst="rect">
                              <a:avLst/>
                            </a:prstGeom>
                            <a:noFill/>
                            <a:ln>
                              <a:noFill/>
                            </a:ln>
                          </wps:spPr>
                          <wps:txbx>
                            <w:txbxContent>
                              <w:p w14:paraId="220598F0"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Truy cập được bảo mật</w:t>
                                </w:r>
                              </w:p>
                              <w:p w14:paraId="4BC8F326"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 xml:space="preserve">Dữ liệu được mã hóa </w:t>
                                </w:r>
                              </w:p>
                            </w:txbxContent>
                          </wps:txbx>
                          <wps:bodyPr wrap="square" rtlCol="0">
                            <a:noAutofit/>
                          </wps:bodyPr>
                        </wps:wsp>
                        <wps:wsp>
                          <wps:cNvPr id="487" name="TextBox 65"/>
                          <wps:cNvSpPr txBox="1"/>
                          <wps:spPr>
                            <a:xfrm>
                              <a:off x="2770496" y="5977720"/>
                              <a:ext cx="592348" cy="1039603"/>
                            </a:xfrm>
                            <a:prstGeom prst="rect">
                              <a:avLst/>
                            </a:prstGeom>
                            <a:noFill/>
                            <a:ln>
                              <a:noFill/>
                            </a:ln>
                          </wps:spPr>
                          <wps:txbx>
                            <w:txbxContent>
                              <w:p w14:paraId="7724C8FA" w14:textId="77777777" w:rsidR="005F4012" w:rsidRDefault="005F4012" w:rsidP="00B136CC">
                                <w:pPr>
                                  <w:pStyle w:val="NormalWeb"/>
                                  <w:spacing w:before="0" w:beforeAutospacing="0" w:after="0" w:afterAutospacing="0"/>
                                  <w:jc w:val="right"/>
                                </w:pPr>
                                <w:r>
                                  <w:rPr>
                                    <w:rFonts w:ascii="Arial" w:eastAsia="MS Mincho" w:hAnsi="Arial" w:cs="Arial"/>
                                    <w:color w:val="365F91" w:themeColor="accent1" w:themeShade="BF"/>
                                    <w:kern w:val="24"/>
                                    <w:sz w:val="14"/>
                                    <w:szCs w:val="14"/>
                                  </w:rPr>
                                  <w:t>Truy cập được bảo mật</w:t>
                                </w:r>
                              </w:p>
                            </w:txbxContent>
                          </wps:txbx>
                          <wps:bodyPr wrap="square" rtlCol="0">
                            <a:noAutofit/>
                          </wps:bodyPr>
                        </wps:wsp>
                        <wps:wsp>
                          <wps:cNvPr id="488" name="TextBox 65"/>
                          <wps:cNvSpPr txBox="1"/>
                          <wps:spPr>
                            <a:xfrm>
                              <a:off x="3275463" y="5977720"/>
                              <a:ext cx="530997" cy="1039603"/>
                            </a:xfrm>
                            <a:prstGeom prst="rect">
                              <a:avLst/>
                            </a:prstGeom>
                            <a:noFill/>
                            <a:ln>
                              <a:noFill/>
                            </a:ln>
                          </wps:spPr>
                          <wps:txbx>
                            <w:txbxContent>
                              <w:p w14:paraId="593F064C" w14:textId="77777777" w:rsidR="005F4012" w:rsidRDefault="005F4012" w:rsidP="00B136CC">
                                <w:pPr>
                                  <w:pStyle w:val="NormalWeb"/>
                                  <w:spacing w:before="0" w:beforeAutospacing="0" w:after="0" w:afterAutospacing="0"/>
                                </w:pPr>
                                <w:r>
                                  <w:rPr>
                                    <w:rFonts w:ascii="Arial" w:eastAsia="MS Mincho" w:hAnsi="Arial" w:cs="Arial"/>
                                    <w:color w:val="365F91" w:themeColor="accent1" w:themeShade="BF"/>
                                    <w:kern w:val="24"/>
                                    <w:sz w:val="14"/>
                                    <w:szCs w:val="14"/>
                                  </w:rPr>
                                  <w:t xml:space="preserve">Dữ liệu được mã hóa </w:t>
                                </w:r>
                              </w:p>
                            </w:txbxContent>
                          </wps:txbx>
                          <wps:bodyPr wrap="square" rtlCol="0">
                            <a:noAutofit/>
                          </wps:bodyPr>
                        </wps:wsp>
                        <wpg:grpSp>
                          <wpg:cNvPr id="489" name="Group 25"/>
                          <wpg:cNvGrpSpPr/>
                          <wpg:grpSpPr>
                            <a:xfrm>
                              <a:off x="3043451" y="7110484"/>
                              <a:ext cx="585203" cy="197093"/>
                              <a:chOff x="3043712" y="7105017"/>
                              <a:chExt cx="585203" cy="197093"/>
                            </a:xfrm>
                          </wpg:grpSpPr>
                          <pic:pic xmlns:pic="http://schemas.openxmlformats.org/drawingml/2006/picture">
                            <pic:nvPicPr>
                              <pic:cNvPr id="490" name="Picture 39" descr="C:\Users\admin\Desktop\browser IE.png"/>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043712" y="7120670"/>
                                <a:ext cx="183996" cy="181440"/>
                              </a:xfrm>
                              <a:prstGeom prst="rect">
                                <a:avLst/>
                              </a:prstGeom>
                              <a:noFill/>
                              <a:extLst>
                                <a:ext uri="{909E8E84-426E-40dd-AFC4-6F175D3DCCD1}"/>
                              </a:extLst>
                            </pic:spPr>
                          </pic:pic>
                          <pic:pic xmlns:pic="http://schemas.openxmlformats.org/drawingml/2006/picture">
                            <pic:nvPicPr>
                              <pic:cNvPr id="491" name="Picture 40" descr="C:\Users\admin\Desktop\browser safari.png"/>
                              <pic:cNvPicPr>
                                <a:picLocks noChangeAspect="1" noChangeArrowheads="1"/>
                              </pic:cNvPicPr>
                            </pic:nvPicPr>
                            <pic:blipFill>
                              <a:blip r:embed="rId1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247915" y="7105017"/>
                                <a:ext cx="180721" cy="195507"/>
                              </a:xfrm>
                              <a:prstGeom prst="rect">
                                <a:avLst/>
                              </a:prstGeom>
                              <a:noFill/>
                              <a:extLst>
                                <a:ext uri="{909E8E84-426E-40dd-AFC4-6F175D3DCCD1}"/>
                              </a:extLst>
                            </pic:spPr>
                          </pic:pic>
                          <pic:pic xmlns:pic="http://schemas.openxmlformats.org/drawingml/2006/picture">
                            <pic:nvPicPr>
                              <pic:cNvPr id="492" name="Picture 41" descr="C:\Users\admin\Desktop\browser chrome.png"/>
                              <pic:cNvPicPr>
                                <a:picLocks noChangeAspect="1" noChangeArrowheads="1"/>
                              </pic:cNvPicPr>
                            </pic:nvPicPr>
                            <pic:blipFill>
                              <a:blip r:embed="rId1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454463" y="7120670"/>
                                <a:ext cx="174452" cy="172095"/>
                              </a:xfrm>
                              <a:prstGeom prst="rect">
                                <a:avLst/>
                              </a:prstGeom>
                              <a:noFill/>
                              <a:extLst>
                                <a:ext uri="{909E8E84-426E-40dd-AFC4-6F175D3DCCD1}"/>
                              </a:extLst>
                            </pic:spPr>
                          </pic:pic>
                        </wpg:grpSp>
                        <wpg:grpSp>
                          <wpg:cNvPr id="493" name="Group 56"/>
                          <wpg:cNvGrpSpPr/>
                          <wpg:grpSpPr>
                            <a:xfrm>
                              <a:off x="3029803" y="1228299"/>
                              <a:ext cx="586372" cy="197093"/>
                              <a:chOff x="3030351" y="1222792"/>
                              <a:chExt cx="586372" cy="197093"/>
                            </a:xfrm>
                          </wpg:grpSpPr>
                          <pic:pic xmlns:pic="http://schemas.openxmlformats.org/drawingml/2006/picture">
                            <pic:nvPicPr>
                              <pic:cNvPr id="494" name="Picture 43" descr="C:\Users\admin\Desktop\browser IE.png"/>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030351" y="1238445"/>
                                <a:ext cx="183996" cy="181440"/>
                              </a:xfrm>
                              <a:prstGeom prst="rect">
                                <a:avLst/>
                              </a:prstGeom>
                              <a:noFill/>
                              <a:extLst>
                                <a:ext uri="{909E8E84-426E-40dd-AFC4-6F175D3DCCD1}"/>
                              </a:extLst>
                            </pic:spPr>
                          </pic:pic>
                          <pic:pic xmlns:pic="http://schemas.openxmlformats.org/drawingml/2006/picture">
                            <pic:nvPicPr>
                              <pic:cNvPr id="495" name="Picture 44" descr="C:\Users\admin\Desktop\browser safari.png"/>
                              <pic:cNvPicPr>
                                <a:picLocks noChangeAspect="1" noChangeArrowheads="1"/>
                              </pic:cNvPicPr>
                            </pic:nvPicPr>
                            <pic:blipFill>
                              <a:blip r:embed="rId1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235723" y="1222792"/>
                                <a:ext cx="180721" cy="195507"/>
                              </a:xfrm>
                              <a:prstGeom prst="rect">
                                <a:avLst/>
                              </a:prstGeom>
                              <a:noFill/>
                              <a:extLst>
                                <a:ext uri="{909E8E84-426E-40dd-AFC4-6F175D3DCCD1}"/>
                              </a:extLst>
                            </pic:spPr>
                          </pic:pic>
                          <pic:pic xmlns:pic="http://schemas.openxmlformats.org/drawingml/2006/picture">
                            <pic:nvPicPr>
                              <pic:cNvPr id="496" name="Picture 45" descr="C:\Users\admin\Desktop\browser chrome.png"/>
                              <pic:cNvPicPr>
                                <a:picLocks noChangeAspect="1" noChangeArrowheads="1"/>
                              </pic:cNvPicPr>
                            </pic:nvPicPr>
                            <pic:blipFill>
                              <a:blip r:embed="rId1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3442271" y="1238767"/>
                                <a:ext cx="174452" cy="172095"/>
                              </a:xfrm>
                              <a:prstGeom prst="rect">
                                <a:avLst/>
                              </a:prstGeom>
                              <a:noFill/>
                              <a:extLst>
                                <a:ext uri="{909E8E84-426E-40dd-AFC4-6F175D3DCCD1}"/>
                              </a:extLst>
                            </pic:spPr>
                          </pic:pic>
                        </wpg:grpSp>
                        <wpg:grpSp>
                          <wpg:cNvPr id="497" name="Group 69"/>
                          <wpg:cNvGrpSpPr/>
                          <wpg:grpSpPr>
                            <a:xfrm>
                              <a:off x="245660" y="1733266"/>
                              <a:ext cx="593626" cy="198538"/>
                              <a:chOff x="250694" y="1736133"/>
                              <a:chExt cx="593626" cy="198538"/>
                            </a:xfrm>
                          </wpg:grpSpPr>
                          <pic:pic xmlns:pic="http://schemas.openxmlformats.org/drawingml/2006/picture">
                            <pic:nvPicPr>
                              <pic:cNvPr id="498" name="Picture 47" descr="C:\Users\admin\Desktop\browser IE.png"/>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250694" y="1753231"/>
                                <a:ext cx="183996" cy="181440"/>
                              </a:xfrm>
                              <a:prstGeom prst="rect">
                                <a:avLst/>
                              </a:prstGeom>
                              <a:noFill/>
                              <a:extLst>
                                <a:ext uri="{909E8E84-426E-40dd-AFC4-6F175D3DCCD1}"/>
                              </a:extLst>
                            </pic:spPr>
                          </pic:pic>
                          <pic:pic xmlns:pic="http://schemas.openxmlformats.org/drawingml/2006/picture">
                            <pic:nvPicPr>
                              <pic:cNvPr id="499" name="Picture 48" descr="C:\Users\admin\Desktop\browser safari.png"/>
                              <pic:cNvPicPr>
                                <a:picLocks noChangeAspect="1" noChangeArrowheads="1"/>
                              </pic:cNvPicPr>
                            </pic:nvPicPr>
                            <pic:blipFill>
                              <a:blip r:embed="rId1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463319" y="1736133"/>
                                <a:ext cx="180721" cy="195507"/>
                              </a:xfrm>
                              <a:prstGeom prst="rect">
                                <a:avLst/>
                              </a:prstGeom>
                              <a:noFill/>
                              <a:extLst>
                                <a:ext uri="{909E8E84-426E-40dd-AFC4-6F175D3DCCD1}"/>
                              </a:extLst>
                            </pic:spPr>
                          </pic:pic>
                          <pic:pic xmlns:pic="http://schemas.openxmlformats.org/drawingml/2006/picture">
                            <pic:nvPicPr>
                              <pic:cNvPr id="500" name="Picture 49" descr="C:\Users\admin\Desktop\browser chrome.png"/>
                              <pic:cNvPicPr>
                                <a:picLocks noChangeAspect="1" noChangeArrowheads="1"/>
                              </pic:cNvPicPr>
                            </pic:nvPicPr>
                            <pic:blipFill>
                              <a:blip r:embed="rId1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69868" y="1754817"/>
                                <a:ext cx="174452" cy="172095"/>
                              </a:xfrm>
                              <a:prstGeom prst="rect">
                                <a:avLst/>
                              </a:prstGeom>
                              <a:noFill/>
                              <a:extLst>
                                <a:ext uri="{909E8E84-426E-40dd-AFC4-6F175D3DCCD1}"/>
                              </a:extLst>
                            </pic:spPr>
                          </pic:pic>
                        </wpg:grpSp>
                        <wpg:grpSp>
                          <wpg:cNvPr id="501" name="Group 73"/>
                          <wpg:cNvGrpSpPr/>
                          <wpg:grpSpPr>
                            <a:xfrm>
                              <a:off x="5486400" y="1719618"/>
                              <a:ext cx="586372" cy="197093"/>
                              <a:chOff x="5484825" y="1714541"/>
                              <a:chExt cx="586372" cy="197093"/>
                            </a:xfrm>
                          </wpg:grpSpPr>
                          <pic:pic xmlns:pic="http://schemas.openxmlformats.org/drawingml/2006/picture">
                            <pic:nvPicPr>
                              <pic:cNvPr id="502" name="Picture 51" descr="C:\Users\admin\Desktop\browser IE.png"/>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484825" y="1730194"/>
                                <a:ext cx="183996" cy="181440"/>
                              </a:xfrm>
                              <a:prstGeom prst="rect">
                                <a:avLst/>
                              </a:prstGeom>
                              <a:noFill/>
                              <a:extLst>
                                <a:ext uri="{909E8E84-426E-40dd-AFC4-6F175D3DCCD1}"/>
                              </a:extLst>
                            </pic:spPr>
                          </pic:pic>
                          <pic:pic xmlns:pic="http://schemas.openxmlformats.org/drawingml/2006/picture">
                            <pic:nvPicPr>
                              <pic:cNvPr id="503" name="Picture 52" descr="C:\Users\admin\Desktop\browser safari.png"/>
                              <pic:cNvPicPr>
                                <a:picLocks noChangeAspect="1" noChangeArrowheads="1"/>
                              </pic:cNvPicPr>
                            </pic:nvPicPr>
                            <pic:blipFill>
                              <a:blip r:embed="rId1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690197" y="1714541"/>
                                <a:ext cx="180721" cy="195507"/>
                              </a:xfrm>
                              <a:prstGeom prst="rect">
                                <a:avLst/>
                              </a:prstGeom>
                              <a:noFill/>
                              <a:extLst>
                                <a:ext uri="{909E8E84-426E-40dd-AFC4-6F175D3DCCD1}"/>
                              </a:extLst>
                            </pic:spPr>
                          </pic:pic>
                          <pic:pic xmlns:pic="http://schemas.openxmlformats.org/drawingml/2006/picture">
                            <pic:nvPicPr>
                              <pic:cNvPr id="504" name="Picture 53" descr="C:\Users\admin\Desktop\browser chrome.png"/>
                              <pic:cNvPicPr>
                                <a:picLocks noChangeAspect="1" noChangeArrowheads="1"/>
                              </pic:cNvPicPr>
                            </pic:nvPicPr>
                            <pic:blipFill>
                              <a:blip r:embed="rId1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896745" y="1736133"/>
                                <a:ext cx="174452" cy="172095"/>
                              </a:xfrm>
                              <a:prstGeom prst="rect">
                                <a:avLst/>
                              </a:prstGeom>
                              <a:noFill/>
                              <a:extLst>
                                <a:ext uri="{909E8E84-426E-40dd-AFC4-6F175D3DCCD1}"/>
                              </a:extLst>
                            </pic:spPr>
                          </pic:pic>
                        </wpg:grpSp>
                        <wpg:grpSp>
                          <wpg:cNvPr id="505" name="Group 77"/>
                          <wpg:cNvGrpSpPr/>
                          <wpg:grpSpPr>
                            <a:xfrm>
                              <a:off x="5718412" y="6318914"/>
                              <a:ext cx="585203" cy="197093"/>
                              <a:chOff x="5716643" y="6314802"/>
                              <a:chExt cx="585203" cy="197093"/>
                            </a:xfrm>
                          </wpg:grpSpPr>
                          <pic:pic xmlns:pic="http://schemas.openxmlformats.org/drawingml/2006/picture">
                            <pic:nvPicPr>
                              <pic:cNvPr id="506" name="Picture 55" descr="C:\Users\admin\Desktop\browser IE.png"/>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716643" y="6330455"/>
                                <a:ext cx="183996" cy="181440"/>
                              </a:xfrm>
                              <a:prstGeom prst="rect">
                                <a:avLst/>
                              </a:prstGeom>
                              <a:noFill/>
                              <a:extLst>
                                <a:ext uri="{909E8E84-426E-40dd-AFC4-6F175D3DCCD1}"/>
                              </a:extLst>
                            </pic:spPr>
                          </pic:pic>
                          <pic:pic xmlns:pic="http://schemas.openxmlformats.org/drawingml/2006/picture">
                            <pic:nvPicPr>
                              <pic:cNvPr id="507" name="Picture 56" descr="C:\Users\admin\Desktop\browser safari.png"/>
                              <pic:cNvPicPr>
                                <a:picLocks noChangeAspect="1" noChangeArrowheads="1"/>
                              </pic:cNvPicPr>
                            </pic:nvPicPr>
                            <pic:blipFill>
                              <a:blip r:embed="rId1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5920846" y="6314802"/>
                                <a:ext cx="180721" cy="195507"/>
                              </a:xfrm>
                              <a:prstGeom prst="rect">
                                <a:avLst/>
                              </a:prstGeom>
                              <a:noFill/>
                              <a:extLst>
                                <a:ext uri="{909E8E84-426E-40dd-AFC4-6F175D3DCCD1}"/>
                              </a:extLst>
                            </pic:spPr>
                          </pic:pic>
                          <pic:pic xmlns:pic="http://schemas.openxmlformats.org/drawingml/2006/picture">
                            <pic:nvPicPr>
                              <pic:cNvPr id="508" name="Picture 57" descr="C:\Users\admin\Desktop\browser chrome.png"/>
                              <pic:cNvPicPr>
                                <a:picLocks noChangeAspect="1" noChangeArrowheads="1"/>
                              </pic:cNvPicPr>
                            </pic:nvPicPr>
                            <pic:blipFill>
                              <a:blip r:embed="rId1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127394" y="6330455"/>
                                <a:ext cx="174452" cy="172095"/>
                              </a:xfrm>
                              <a:prstGeom prst="rect">
                                <a:avLst/>
                              </a:prstGeom>
                              <a:noFill/>
                              <a:extLst>
                                <a:ext uri="{909E8E84-426E-40dd-AFC4-6F175D3DCCD1}"/>
                              </a:extLst>
                            </pic:spPr>
                          </pic:pic>
                        </wpg:grpSp>
                        <wpg:grpSp>
                          <wpg:cNvPr id="509" name="Group 81"/>
                          <wpg:cNvGrpSpPr/>
                          <wpg:grpSpPr>
                            <a:xfrm>
                              <a:off x="600502" y="6318914"/>
                              <a:ext cx="585203" cy="197093"/>
                              <a:chOff x="604254" y="6314802"/>
                              <a:chExt cx="585203" cy="197093"/>
                            </a:xfrm>
                          </wpg:grpSpPr>
                          <pic:pic xmlns:pic="http://schemas.openxmlformats.org/drawingml/2006/picture">
                            <pic:nvPicPr>
                              <pic:cNvPr id="510" name="Picture 59" descr="C:\Users\admin\Desktop\browser IE.png"/>
                              <pic:cNvPicPr>
                                <a:picLocks noChangeAspect="1" noChangeArrowheads="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04254" y="6330455"/>
                                <a:ext cx="183996" cy="181440"/>
                              </a:xfrm>
                              <a:prstGeom prst="rect">
                                <a:avLst/>
                              </a:prstGeom>
                              <a:noFill/>
                              <a:extLst>
                                <a:ext uri="{909E8E84-426E-40dd-AFC4-6F175D3DCCD1}"/>
                              </a:extLst>
                            </pic:spPr>
                          </pic:pic>
                          <pic:pic xmlns:pic="http://schemas.openxmlformats.org/drawingml/2006/picture">
                            <pic:nvPicPr>
                              <pic:cNvPr id="511" name="Picture 60" descr="C:\Users\admin\Desktop\browser safari.png"/>
                              <pic:cNvPicPr>
                                <a:picLocks noChangeAspect="1" noChangeArrowheads="1"/>
                              </pic:cNvPicPr>
                            </pic:nvPicPr>
                            <pic:blipFill>
                              <a:blip r:embed="rId18"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808457" y="6314802"/>
                                <a:ext cx="180721" cy="195507"/>
                              </a:xfrm>
                              <a:prstGeom prst="rect">
                                <a:avLst/>
                              </a:prstGeom>
                              <a:noFill/>
                              <a:extLst>
                                <a:ext uri="{909E8E84-426E-40dd-AFC4-6F175D3DCCD1}"/>
                              </a:extLst>
                            </pic:spPr>
                          </pic:pic>
                          <pic:pic xmlns:pic="http://schemas.openxmlformats.org/drawingml/2006/picture">
                            <pic:nvPicPr>
                              <pic:cNvPr id="11264" name="Picture 61" descr="C:\Users\admin\Desktop\browser chrome.png"/>
                              <pic:cNvPicPr>
                                <a:picLocks noChangeAspect="1" noChangeArrowheads="1"/>
                              </pic:cNvPicPr>
                            </pic:nvPicPr>
                            <pic:blipFill>
                              <a:blip r:embed="rId19" cstate="print">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015005" y="6330455"/>
                                <a:ext cx="174452" cy="172095"/>
                              </a:xfrm>
                              <a:prstGeom prst="rect">
                                <a:avLst/>
                              </a:prstGeom>
                              <a:noFill/>
                              <a:extLst>
                                <a:ext uri="{909E8E84-426E-40dd-AFC4-6F175D3DCCD1}"/>
                              </a:extLst>
                            </pic:spPr>
                          </pic:pic>
                        </wpg:grpSp>
                      </wpg:grpSp>
                    </wpg:wgp>
                  </a:graphicData>
                </a:graphic>
              </wp:anchor>
            </w:drawing>
          </mc:Choice>
          <mc:Fallback>
            <w:pict>
              <v:group w14:anchorId="1F03B68A" id="Group 10367" o:spid="_x0000_s1027" style="position:absolute;margin-left:25.1pt;margin-top:13pt;width:402.75pt;height:399.15pt;z-index:251687936" coordsize="51149,506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">
                <v:shape id="Cloud 451" o:spid="_x0000_s1028" style="position:absolute;left:8001;top:15430;width:29813;height:18955;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oNgcUA&#10;AADcAAAADwAAAGRycy9kb3ducmV2LnhtbESPUU/CQBCE30n8D5c18Q2uGDCmchBL0BBfVPQHrHdL&#10;29jbK72Vln/PmZDwOJmZbzKL1eAbdaQu1oENTCcZKGIbXM2lge+vl/EjqCjIDpvAZOBEEVbLm9EC&#10;cxd6/qTjTkqVIBxzNFCJtLnW0VbkMU5CS5y8feg8SpJdqV2HfYL7Rt9n2YP2WHNaqLCldUX2d/fn&#10;DRzefk7Wyn6zft8W/evHrNDSFsbc3Q7PT6CEBrmGL+2tMzCbT+H/TDoCen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g2BxQAAANwAAAAPAAAAAAAAAAAAAAAAAJgCAABkcnMv&#10;ZG93bnJldi54bWxQSwUGAAAAAAQABAD1AAAAigM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white [3212]" strokecolor="#4f81bd [3204]" strokeweight="2pt">
                  <v:path arrowok="t" o:connecttype="custom" o:connectlocs="323874,1148561;149066,1113592;478116,1531254;401651,1547971;1137182,1715142;1091082,1638796;1989413,1524760;1970987,1608521;2355316,1007147;2579674,1320251;2884570,673683;2784640,791098;2644822,238075;2650067,293535;2006735,173401;2057942,102672;1527998,207098;1552773,146110;966170,227808;1055886,286954;284813,692770;269147,630509" o:connectangles="0,0,0,0,0,0,0,0,0,0,0,0,0,0,0,0,0,0,0,0,0,0"/>
                </v:shape>
                <v:group id="_x0000_s1029" style="position:absolute;width:51149;height:50692" coordsize="68221,85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v:shape id="TextBox 65" o:spid="_x0000_s1030" type="#_x0000_t202" style="position:absolute;left:41898;top:51150;width:14652;height:19749;rotation:248248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J3GsMA&#10;AADcAAAADwAAAGRycy9kb3ducmV2LnhtbESPUWvCMBSF3wf+h3CFvYyZKnWMapQxEXxd9QfcNTdN&#10;bXNTmqj13y8DwcfDOec7nPV2dJ240hAazwrmswwEceV1w7WC03H//gkiRGSNnWdScKcA283kZY2F&#10;9jf+oWsZa5EgHApUYGPsCylDZclhmPmeOHnGDw5jkkMt9YC3BHedXGTZh3TYcFqw2NO3paotL05B&#10;Z85md1jewzH/tW8XU7amqVqlXqfj1wpEpDE+w4/2QSvIlzn8n0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J3GsMAAADcAAAADwAAAAAAAAAAAAAAAACYAgAAZHJzL2Rv&#10;d25yZXYueG1sUEsFBgAAAAAEAAQA9QAAAIgDAAAAAA==&#10;" filled="f" stroked="f">
                    <v:textbox>
                      <w:txbxContent>
                        <w:p w14:paraId="44E8F224"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Truy cập được bảo mật</w:t>
                          </w:r>
                        </w:p>
                        <w:p w14:paraId="379E1B6E"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 xml:space="preserve">Dữ liệu được mã hóa </w:t>
                          </w:r>
                        </w:p>
                      </w:txbxContent>
                    </v:textbox>
                  </v:shape>
                  <v:shape id="TextBox 65" o:spid="_x0000_s1031" type="#_x0000_t202" style="position:absolute;left:14613;top:50197;width:14652;height:35119;rotation:-267254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KCsQA&#10;AADcAAAADwAAAGRycy9kb3ducmV2LnhtbESPT4vCMBTE78J+h/AW9iKa7mL9U40isoIXD3bX+6N5&#10;tsXmpTbR1m9vBMHjMDO/YRarzlTiRo0rLSv4HkYgiDOrS84V/P9tB1MQziNrrCyTgjs5WC0/egtM&#10;tG35QLfU5yJA2CWooPC+TqR0WUEG3dDWxME72cagD7LJpW6wDXBTyZ8oGkuDJYeFAmvaFJSd06tR&#10;cJj1p3vbHi+T9Pd4jzdbosv6qtTXZ7eeg/DU+Xf41d5pBaM4hueZc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VygrEAAAA3AAAAA8AAAAAAAAAAAAAAAAAmAIAAGRycy9k&#10;b3ducmV2LnhtbFBLBQYAAAAABAAEAPUAAACJAwAAAAA=&#10;" filled="f" stroked="f">
                    <v:textbox>
                      <w:txbxContent>
                        <w:p w14:paraId="478F2852"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Truy cập được bảo mật</w:t>
                          </w:r>
                        </w:p>
                        <w:p w14:paraId="5A0AB811"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 xml:space="preserve">Dữ liệu được mã hóa </w:t>
                          </w:r>
                        </w:p>
                      </w:txbxContent>
                    </v:textbox>
                  </v:shape>
                  <v:shape id="TextBox 65" o:spid="_x0000_s1032" type="#_x0000_t202" style="position:absolute;left:24138;top:29818;width:20247;height:5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ulsMA&#10;AADcAAAADwAAAGRycy9kb3ducmV2LnhtbESPT4vCMBTE7wt+h/AEb2vioqLVKLIi7ElZ/4G3R/Ns&#10;i81LaaLtfnsjLHgcZuY3zHzZ2lI8qPaFYw2DvgJBnDpTcKbheNh8TkD4gGywdEwa/sjDctH5mGNi&#10;XMO/9NiHTEQI+wQ15CFUiZQ+zcmi77uKOHpXV1sMUdaZNDU2EW5L+aXUWFosOC7kWNF3Tultf7ca&#10;Ttvr5TxUu2xtR1XjWiXZTqXWvW67moEI1IZ3+L/9YzQMR2N4nYlH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iiulsMAAADcAAAADwAAAAAAAAAAAAAAAACYAgAAZHJzL2Rv&#10;d25yZXYueG1sUEsFBgAAAAAEAAQA9QAAAIgDAAAAAA==&#10;" filled="f" stroked="f">
                    <v:textbox>
                      <w:txbxContent>
                        <w:p w14:paraId="68443BB1" w14:textId="7E233E03" w:rsidR="005F4012" w:rsidRPr="00122D96" w:rsidRDefault="005F4012" w:rsidP="00B136CC">
                          <w:pPr>
                            <w:pStyle w:val="NormalWeb"/>
                            <w:spacing w:before="0" w:beforeAutospacing="0" w:after="0" w:afterAutospacing="0"/>
                            <w:jc w:val="center"/>
                            <w:rPr>
                              <w:rFonts w:ascii="Arial" w:hAnsi="Arial" w:cs="Arial"/>
                              <w:color w:val="548DD4" w:themeColor="text2" w:themeTint="99"/>
                              <w:sz w:val="22"/>
                            </w:rPr>
                          </w:pPr>
                          <w:r w:rsidRPr="00122D96">
                            <w:rPr>
                              <w:rFonts w:ascii="Arial" w:eastAsia="MS Mincho" w:hAnsi="Arial" w:cs="Arial"/>
                              <w:b/>
                              <w:bCs/>
                              <w:color w:val="548DD4" w:themeColor="text2" w:themeTint="99"/>
                              <w:kern w:val="24"/>
                              <w:sz w:val="32"/>
                              <w:szCs w:val="36"/>
                            </w:rPr>
                            <w:t>Core DMS</w:t>
                          </w:r>
                        </w:p>
                      </w:txbxContent>
                    </v:textbox>
                  </v:shape>
                  <v:shape id="TextBox 65" o:spid="_x0000_s1033" type="#_x0000_t202" style="position:absolute;left:16112;top:38884;width:15601;height:6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QLDcQA&#10;AADcAAAADwAAAGRycy9kb3ducmV2LnhtbESPQWvCQBSE7wX/w/KE3nRX0Wqjq4gieGoxrQVvj+wz&#10;CWbfhuzWxH/vFoQeh5n5hlmuO1uJGzW+dKxhNFQgiDNnSs41fH/tB3MQPiAbrByThjt5WK96L0tM&#10;jGv5SLc05CJC2CeooQihTqT0WUEW/dDVxNG7uMZiiLLJpWmwjXBbybFSb9JiyXGhwJq2BWXX9Ndq&#10;OH1czj8T9Znv7LRuXack23ep9Wu/2yxABOrCf/jZPhgNk+kM/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Cw3EAAAA3AAAAA8AAAAAAAAAAAAAAAAAmAIAAGRycy9k&#10;b3ducmV2LnhtbFBLBQYAAAAABAAEAPUAAACJAwAAAAA=&#10;" filled="f" stroked="f">
                    <v:textbox>
                      <w:txbxContent>
                        <w:p w14:paraId="1CB2D523" w14:textId="77777777" w:rsidR="005F4012" w:rsidRPr="00122D96" w:rsidRDefault="005F4012" w:rsidP="00B136CC">
                          <w:pPr>
                            <w:pStyle w:val="NormalWeb"/>
                            <w:spacing w:before="0" w:beforeAutospacing="0" w:after="0" w:afterAutospacing="0"/>
                            <w:jc w:val="center"/>
                            <w:rPr>
                              <w:rFonts w:ascii="Arial" w:hAnsi="Arial" w:cs="Arial"/>
                              <w:b/>
                              <w:sz w:val="36"/>
                            </w:rPr>
                          </w:pPr>
                          <w:proofErr w:type="gramStart"/>
                          <w:r w:rsidRPr="00122D96">
                            <w:rPr>
                              <w:rFonts w:ascii="Arial" w:eastAsia="MS Mincho" w:hAnsi="Arial" w:cs="Arial"/>
                              <w:b/>
                              <w:color w:val="4F81BD" w:themeColor="accent1"/>
                              <w:kern w:val="24"/>
                              <w:sz w:val="36"/>
                            </w:rPr>
                            <w:t>e-</w:t>
                          </w:r>
                          <w:r w:rsidRPr="00122D96">
                            <w:rPr>
                              <w:rFonts w:ascii="Arial" w:eastAsia="MS Mincho" w:hAnsi="Arial" w:cs="Arial"/>
                              <w:b/>
                              <w:color w:val="4F81BD" w:themeColor="accent1"/>
                              <w:kern w:val="24"/>
                              <w:sz w:val="28"/>
                            </w:rPr>
                            <w:t>Route</w:t>
                          </w:r>
                          <w:proofErr w:type="gramEnd"/>
                        </w:p>
                      </w:txbxContent>
                    </v:textbox>
                  </v:shape>
                  <v:shape id="TextBox 65" o:spid="_x0000_s1034" type="#_x0000_t202" style="position:absolute;left:32068;top:42142;width:12035;height:62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14:paraId="13A75F68" w14:textId="77777777" w:rsidR="005F4012" w:rsidRPr="00122D96" w:rsidRDefault="005F4012" w:rsidP="00B136CC">
                          <w:pPr>
                            <w:pStyle w:val="NormalWeb"/>
                            <w:spacing w:before="0" w:beforeAutospacing="0" w:after="0" w:afterAutospacing="0"/>
                            <w:jc w:val="center"/>
                            <w:rPr>
                              <w:rFonts w:ascii="Arial" w:hAnsi="Arial" w:cs="Arial"/>
                              <w:b/>
                              <w:sz w:val="32"/>
                            </w:rPr>
                          </w:pPr>
                          <w:r w:rsidRPr="00122D96">
                            <w:rPr>
                              <w:rFonts w:ascii="Arial" w:eastAsia="MS Mincho" w:hAnsi="Arial" w:cs="Arial"/>
                              <w:b/>
                              <w:color w:val="4F81BD" w:themeColor="accent1"/>
                              <w:kern w:val="24"/>
                              <w:sz w:val="32"/>
                            </w:rPr>
                            <w:t>SFA</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5" type="#_x0000_t75" style="position:absolute;left:29615;top:3002;width:6961;height:92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9W17FAAAA3AAAAA8AAABkcnMvZG93bnJldi54bWxEj09rwkAUxO9Cv8PyCr3ppsWKRlcp/QMe&#10;2oPRi7dH9plEs2/Dvq1Jv323UPA4zMxvmNVmcK26UpDGs4HHSQaKuPS24crAYf8xnoOSiGyx9UwG&#10;fkhgs74brTC3vucdXYtYqQRhydFAHWOXay1lTQ5l4jvi5J18cBiTDJW2AfsEd61+yrKZdthwWqix&#10;o9eaykvx7QzI8b2VMKu+TnH+Oe2L85uU270xD/fDyxJUpCHewv/trTUwfV7A35l0BP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fVtexQAAANwAAAAPAAAAAAAAAAAAAAAA&#10;AJ8CAABkcnMvZG93bnJldi54bWxQSwUGAAAAAAQABAD3AAAAkQMAAAAA&#10;">
                    <v:imagedata r:id="rId20" o:title="icon nguoi red" recolortarget="#203957 [1444]"/>
                    <v:path arrowok="t"/>
                  </v:shape>
                  <v:shape id="Picture 4" o:spid="_x0000_s1036" type="#_x0000_t75" style="position:absolute;left:55409;top:7369;width:4914;height:95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3eKHEAAAA3AAAAA8AAABkcnMvZG93bnJldi54bWxET8tqwkAU3Rf6D8MtdNdMKkEkzSi2UJCK&#10;oEkLdXfJ3DzazJ2QGWP8e2chuDycd7aaTCdGGlxrWcFrFIMgLq1uuVbwXXy+LEA4j6yxs0wKLuRg&#10;tXx8yDDV9swHGnNfixDCLkUFjfd9KqUrGzLoItsTB66yg0Ef4FBLPeA5hJtOzuJ4Lg22HBoa7Omj&#10;ofI/PxkF2/ev6lgdqjj5+S2S8fLnF/1+p9Tz07R+A+Fp8nfxzb3RCpJ5mB/OhCMgl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3eKHEAAAA3AAAAA8AAAAAAAAAAAAAAAAA&#10;nwIAAGRycy9kb3ducmV2LnhtbFBLBQYAAAAABAAEAPcAAACQAwAAAAA=&#10;">
                    <v:imagedata r:id="rId21" o:title="red boss" recolortarget="#203957 [1444]"/>
                    <v:path arrowok="t"/>
                  </v:shape>
                  <v:shape id="Picture 5" o:spid="_x0000_s1037" type="#_x0000_t75" style="position:absolute;top:8598;width:11054;height:8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0pojCAAAA3AAAAA8AAABkcnMvZG93bnJldi54bWxEj0GLwjAUhO8L/ofwBG/btCKlVGMRQVnQ&#10;y7qC10fzbGubl9Jktf57IyzscZiZb5hVMZpO3GlwjWUFSRSDIC6tbrhScP7ZfWYgnEfW2FkmBU9y&#10;UKwnHyvMtX3wN91PvhIBwi5HBbX3fS6lK2sy6CLbEwfvageDPsihknrAR4CbTs7jOJUGGw4LNfa0&#10;ralsT79GgaPD7XjR2dZk6aFL3HxftalRajYdN0sQnkb/H/5rf2kFizSB95lwBOT6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NKaIwgAAANwAAAAPAAAAAAAAAAAAAAAAAJ8C&#10;AABkcnMvZG93bnJldi54bWxQSwUGAAAAAAQABAD3AAAAjgMAAAAA&#10;">
                    <v:imagedata r:id="rId22" o:title="red icon distributor" recolortarget="#203957 [1444]"/>
                    <v:path arrowok="t"/>
                  </v:shape>
                  <v:shape id="TextBox 65" o:spid="_x0000_s1038" type="#_x0000_t202" style="position:absolute;left:545;top:3526;width:17553;height:4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iKMMA&#10;AADcAAAADwAAAGRycy9kb3ducmV2LnhtbESPQYvCMBSE74L/IbwFb5qsqOx2jSKK4ElRdwVvj+bZ&#10;lm1eShNt/fdGEDwOM/MNM523thQ3qn3hWMPnQIEgTp0pONPwe1z3v0D4gGywdEwa7uRhPut2ppgY&#10;1/CeboeQiQhhn6CGPIQqkdKnOVn0A1cRR+/iaoshyjqTpsYmwm0ph0pNpMWC40KOFS1zSv8PV6vh&#10;b3s5n0Zql63suGpcqyTbb6l176Nd/IAI1IZ3+NXeGA2jy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9iKMMAAADcAAAADwAAAAAAAAAAAAAAAACYAgAAZHJzL2Rv&#10;d25yZXYueG1sUEsFBgAAAAAEAAQA9QAAAIgDAAAAAA==&#10;" filled="f" stroked="f">
                    <v:textbox>
                      <w:txbxContent>
                        <w:p w14:paraId="1703DB65" w14:textId="2AAABD7E" w:rsidR="005F4012" w:rsidRDefault="00D344AD" w:rsidP="00B136CC">
                          <w:pPr>
                            <w:pStyle w:val="NormalWeb"/>
                            <w:spacing w:before="0" w:beforeAutospacing="0" w:after="0" w:afterAutospacing="0"/>
                            <w:jc w:val="center"/>
                          </w:pPr>
                          <w:r>
                            <w:rPr>
                              <w:rFonts w:ascii="Arial" w:eastAsia="MS Mincho" w:hAnsi="Arial" w:cs="Arial"/>
                              <w:b/>
                              <w:bCs/>
                              <w:color w:val="4F81BD" w:themeColor="accent1"/>
                              <w:kern w:val="24"/>
                            </w:rPr>
                            <w:t>AFO</w:t>
                          </w:r>
                        </w:p>
                      </w:txbxContent>
                    </v:textbox>
                  </v:shape>
                  <v:shape id="TextBox 65" o:spid="_x0000_s1039" type="#_x0000_t202" style="position:absolute;left:19091;width:28262;height:4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PHs8QA&#10;AADcAAAADwAAAGRycy9kb3ducmV2LnhtbESPQWvCQBSE74L/YXlCb7qrtWJjNiItBU+VprXg7ZF9&#10;JsHs25Ddmvjvu0Khx2FmvmHS7WAbcaXO1441zGcKBHHhTM2lhq/Pt+kahA/IBhvHpOFGHrbZeJRi&#10;YlzPH3TNQykihH2CGqoQ2kRKX1Rk0c9cSxy9s+sshii7UpoO+wi3jVwotZIWa44LFbb0UlFxyX+s&#10;huP7+fS9VIfy1T61vRuUZPsstX6YDLsNiEBD+A//tfdGw3L1CPcz8Qj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zx7PEAAAA3AAAAA8AAAAAAAAAAAAAAAAAmAIAAGRycy9k&#10;b3ducmV2LnhtbFBLBQYAAAAABAAEAPUAAACJAwAAAAA=&#10;" filled="f" stroked="f">
                    <v:textbox>
                      <w:txbxContent>
                        <w:p w14:paraId="0A047787" w14:textId="7BB3A28A" w:rsidR="005F4012" w:rsidRDefault="005F4012" w:rsidP="00B136CC">
                          <w:pPr>
                            <w:pStyle w:val="NormalWeb"/>
                            <w:spacing w:before="0" w:beforeAutospacing="0" w:after="0" w:afterAutospacing="0"/>
                            <w:jc w:val="center"/>
                          </w:pPr>
                          <w:r>
                            <w:rPr>
                              <w:rFonts w:ascii="Arial" w:eastAsia="MS Mincho" w:hAnsi="Arial" w:cs="Arial"/>
                              <w:b/>
                              <w:bCs/>
                              <w:color w:val="4F81BD" w:themeColor="accent1"/>
                              <w:kern w:val="24"/>
                            </w:rPr>
                            <w:t>NVBH</w:t>
                          </w:r>
                        </w:p>
                      </w:txbxContent>
                    </v:textbox>
                  </v:shape>
                  <v:shape id="TextBox 65" o:spid="_x0000_s1040" type="#_x0000_t202" style="position:absolute;left:47357;top:4094;width:20864;height:4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pfx8MA&#10;AADcAAAADwAAAGRycy9kb3ducmV2LnhtbESPT4vCMBTE74LfITzBm01Wqux2jSLKgidF9w/s7dE8&#10;27LNS2mytn57Iwgeh5n5DbNY9bYWF2p95VjDS6JAEOfOVFxo+Pr8mLyC8AHZYO2YNFzJw2o5HCww&#10;M67jI11OoRARwj5DDWUITSalz0uy6BPXEEfv7FqLIcq2kKbFLsJtLadKzaXFiuNCiQ1tSsr/Tv9W&#10;w/f+/PuTqkOxtbOmc72SbN+k1uNRv34HEagPz/CjvTMa0n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pfx8MAAADcAAAADwAAAAAAAAAAAAAAAACYAgAAZHJzL2Rv&#10;d25yZXYueG1sUEsFBgAAAAAEAAQA9QAAAIgDAAAAAA==&#10;" filled="f" stroked="f">
                    <v:textbox>
                      <w:txbxContent>
                        <w:p w14:paraId="686A349B" w14:textId="77777777" w:rsidR="005F4012" w:rsidRDefault="005F4012" w:rsidP="00B136CC">
                          <w:pPr>
                            <w:pStyle w:val="NormalWeb"/>
                            <w:spacing w:before="0" w:beforeAutospacing="0" w:after="0" w:afterAutospacing="0"/>
                            <w:jc w:val="center"/>
                          </w:pPr>
                          <w:r w:rsidRPr="00327F6C">
                            <w:rPr>
                              <w:rFonts w:ascii="Arial" w:eastAsia="MS Mincho" w:hAnsi="Arial" w:cs="Arial"/>
                              <w:b/>
                              <w:bCs/>
                              <w:color w:val="4F81BD" w:themeColor="accent1"/>
                              <w:kern w:val="24"/>
                            </w:rPr>
                            <w:t>Giám sát bán h</w:t>
                          </w:r>
                          <w:r>
                            <w:rPr>
                              <w:rFonts w:ascii="Arial" w:eastAsia="MS Mincho" w:hAnsi="Arial" w:cs="Arial"/>
                              <w:b/>
                              <w:bCs/>
                              <w:color w:val="4F81BD" w:themeColor="accent1"/>
                              <w:kern w:val="24"/>
                            </w:rPr>
                            <w:t>àng</w:t>
                          </w:r>
                        </w:p>
                      </w:txbxContent>
                    </v:textbox>
                  </v:shape>
                  <v:shape id="Picture 6" o:spid="_x0000_s1041" type="#_x0000_t75" style="position:absolute;left:29069;top:72060;width:9008;height:9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O9GrEAAAA3AAAAA8AAABkcnMvZG93bnJldi54bWxEj0FrwkAUhO9C/8PyCr1I3UQ0SOoqbSCl&#10;0JNRPD+yr0lo9m26u43x33eFgsdhZr5htvvJ9GIk5zvLCtJFAoK4trrjRsHpWD5vQPiArLG3TAqu&#10;5GG/e5htMdf2wgcaq9CICGGfo4I2hCGX0tctGfQLOxBH78s6gyFK10jt8BLhppfLJMmkwY7jQosD&#10;FS3V39WviRR6X27eKid/yit+Hot0np3tXKmnx+n1BUSgKdzD/+0PrWCVreF2Jh4Bu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O9GrEAAAA3AAAAA8AAAAAAAAAAAAAAAAA&#10;nwIAAGRycy9kb3ducmV2LnhtbFBLBQYAAAAABAAEAPcAAACQAwAAAAA=&#10;">
                    <v:imagedata r:id="rId23" o:title="red icon people" recolortarget="#203957 [1444]"/>
                    <v:path arrowok="t"/>
                  </v:shape>
                  <v:shape id="Picture 8" o:spid="_x0000_s1042" type="#_x0000_t75" style="position:absolute;left:57047;top:65509;width:6415;height: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1ACrDAAAA3AAAAA8AAABkcnMvZG93bnJldi54bWxEj8FqwzAQRO+B/oPYQG+xnFJC41gJqUtN&#10;KPQQOx+wWBvLxFoZS3Xcv68KhR6HmXnD5IfZ9mKi0XeOFayTFARx43THrYJL/b56AeEDssbeMSn4&#10;Jg+H/cMix0y7O59pqkIrIoR9hgpMCEMmpW8MWfSJG4ijd3WjxRDl2Eo94j3CbS+f0nQjLXYcFwwO&#10;VBhqbtWXVYCt00X59uHw89RVXJvy1VCp1ONyPu5ABJrDf/ivfdIKnjdb+D0Tj4D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vUAKsMAAADcAAAADwAAAAAAAAAAAAAAAACf&#10;AgAAZHJzL2Rvd25yZXYueG1sUEsFBgAAAAAEAAQA9wAAAI8DAAAAAA==&#10;">
                    <v:imagedata r:id="rId24" o:title="red icon boss" recolortarget="#203957 [1444]"/>
                    <v:path arrowok="t"/>
                  </v:shape>
                  <v:shape id="Picture 6" o:spid="_x0000_s1043" type="#_x0000_t75" style="position:absolute;left:4640;top:64417;width:9007;height:9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bxyzEAAAA3AAAAA8AAABkcnMvZG93bnJldi54bWxEj0FrwkAUhO8F/8PyhF5EN0qIEl3FCpZC&#10;T42l50f2mQSzb+Pu1iT/vlso9DjMzDfM7jCYVjzI+cayguUiAUFcWt1wpeDzcp5vQPiArLG1TApG&#10;8nDYT552mGvb8wc9ilCJCGGfo4I6hC6X0pc1GfQL2xFH72qdwRClq6R22Ee4aeUqSTJpsOG4UGNH&#10;p5rKW/FtIoVeV5uXwsn7ecT3y2k5y77sTKnn6XDcggg0hP/wX/tNK0jXKfyeiUdA7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HbxyzEAAAA3AAAAA8AAAAAAAAAAAAAAAAA&#10;nwIAAGRycy9kb3ducmV2LnhtbFBLBQYAAAAABAAEAPcAAACQAwAAAAA=&#10;">
                    <v:imagedata r:id="rId23" o:title="red icon people" recolortarget="#203957 [1444]"/>
                    <v:path arrowok="t"/>
                  </v:shape>
                  <v:shape id="TextBox 65" o:spid="_x0000_s1044" type="#_x0000_t202" style="position:absolute;left:24875;top:80379;width:17415;height:4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9sgcQA&#10;AADcAAAADwAAAGRycy9kb3ducmV2LnhtbESPQWvCQBSE7wX/w/KE3nRX0Wqjq4gieGoxrQVvj+wz&#10;CWbfhuzWxH/vFoQeh5n5hlmuO1uJGzW+dKxhNFQgiDNnSs41fH/tB3MQPiAbrByThjt5WK96L0tM&#10;jGv5SLc05CJC2CeooQihTqT0WUEW/dDVxNG7uMZiiLLJpWmwjXBbybFSb9JiyXGhwJq2BWXX9Ndq&#10;OH1czj8T9Znv7LRuXack23ep9Wu/2yxABOrCf/jZPhgNk9kU/s7EI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PbIHEAAAA3AAAAA8AAAAAAAAAAAAAAAAAmAIAAGRycy9k&#10;b3ducmV2LnhtbFBLBQYAAAAABAAEAPUAAACJAwAAAAA=&#10;" filled="f" stroked="f">
                    <v:textbox>
                      <w:txbxContent>
                        <w:p w14:paraId="4D7111D9" w14:textId="2B9072B1" w:rsidR="005F4012" w:rsidRDefault="005F4012" w:rsidP="00B136CC">
                          <w:pPr>
                            <w:pStyle w:val="NormalWeb"/>
                            <w:spacing w:before="0" w:beforeAutospacing="0" w:after="0" w:afterAutospacing="0"/>
                            <w:jc w:val="center"/>
                          </w:pPr>
                          <w:r>
                            <w:rPr>
                              <w:rFonts w:ascii="Arial" w:eastAsia="MS Mincho" w:hAnsi="Arial" w:cs="Arial"/>
                              <w:b/>
                              <w:bCs/>
                              <w:color w:val="4F81BD" w:themeColor="accent1"/>
                              <w:kern w:val="24"/>
                            </w:rPr>
                            <w:t>Chi nhánh</w:t>
                          </w:r>
                        </w:p>
                      </w:txbxContent>
                    </v:textbox>
                  </v:shape>
                  <v:shape id="TextBox 65" o:spid="_x0000_s1045" type="#_x0000_t202" style="position:absolute;left:213;top:72737;width:17885;height:42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14:paraId="05C68F1F" w14:textId="77777777" w:rsidR="005F4012" w:rsidRDefault="005F4012" w:rsidP="00B136CC">
                          <w:pPr>
                            <w:pStyle w:val="NormalWeb"/>
                            <w:spacing w:before="0" w:beforeAutospacing="0" w:after="0" w:afterAutospacing="0"/>
                            <w:jc w:val="center"/>
                          </w:pPr>
                          <w:r>
                            <w:rPr>
                              <w:rFonts w:ascii="Arial" w:eastAsia="MS Mincho" w:hAnsi="Arial" w:cs="Arial"/>
                              <w:b/>
                              <w:bCs/>
                              <w:color w:val="4F81BD" w:themeColor="accent1"/>
                              <w:kern w:val="24"/>
                            </w:rPr>
                            <w:t>Nhân viên HO</w:t>
                          </w:r>
                        </w:p>
                      </w:txbxContent>
                    </v:textbox>
                  </v:shape>
                  <v:shape id="TextBox 65" o:spid="_x0000_s1046" type="#_x0000_t202" style="position:absolute;left:52718;top:72332;width:15497;height:4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FXbcQA&#10;AADcAAAADwAAAGRycy9kb3ducmV2LnhtbESPQWvCQBSE74L/YXlCb7pb0WrTbESUQk8W01ro7ZF9&#10;JqHZtyG7NfHfu4WCx2FmvmHSzWAbcaHO1441PM4UCOLCmZpLDZ8fr9M1CB+QDTaOScOVPGyy8SjF&#10;xLiej3TJQykihH2CGqoQ2kRKX1Rk0c9cSxy9s+sshii7UpoO+wi3jZwr9SQt1hwXKmxpV1Hxk/9a&#10;DafD+ftrod7LvV22vRuUZPsstX6YDNsXEIGGcA//t9+MhsVqB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RV23EAAAA3AAAAA8AAAAAAAAAAAAAAAAAmAIAAGRycy9k&#10;b3ducmV2LnhtbFBLBQYAAAAABAAEAPUAAACJAwAAAAA=&#10;" filled="f" stroked="f">
                    <v:textbox>
                      <w:txbxContent>
                        <w:p w14:paraId="2D6D5135" w14:textId="77777777" w:rsidR="005F4012" w:rsidRDefault="005F4012" w:rsidP="00B136CC">
                          <w:pPr>
                            <w:pStyle w:val="NormalWeb"/>
                            <w:spacing w:before="0" w:beforeAutospacing="0" w:after="0" w:afterAutospacing="0"/>
                            <w:jc w:val="center"/>
                          </w:pPr>
                          <w:r>
                            <w:rPr>
                              <w:rFonts w:ascii="Arial" w:eastAsia="MS Mincho" w:hAnsi="Arial" w:cs="Arial"/>
                              <w:b/>
                              <w:bCs/>
                              <w:color w:val="4F81BD" w:themeColor="accent1"/>
                              <w:kern w:val="24"/>
                            </w:rPr>
                            <w:t>Nhân viên HO</w:t>
                          </w:r>
                        </w:p>
                      </w:txbxContent>
                    </v:textbox>
                  </v:shape>
                  <v:shapetype id="_x0000_t32" coordsize="21600,21600" o:spt="32" o:oned="t" path="m,l21600,21600e" filled="f">
                    <v:path arrowok="t" fillok="f" o:connecttype="none"/>
                    <o:lock v:ext="edit" shapetype="t"/>
                  </v:shapetype>
                  <v:shape id="Straight Arrow Connector 27" o:spid="_x0000_s1047" type="#_x0000_t32" style="position:absolute;left:8598;top:19243;width:11589;height:77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VHXMEAAADcAAAADwAAAGRycy9kb3ducmV2LnhtbERPzWqDQBC+F/IOywR6a1aT0jTWVUoh&#10;NacWbR9gcCcqdWfF3ah5++yhkOPH95/mi+nFRKPrLCuINxEI4trqjhsFvz/Hp1cQziNr7C2Tgis5&#10;yLPVQ4qJtjOXNFW+ESGEXYIKWu+HREpXt2TQbexAHLizHQ36AMdG6hHnEG56uY2iF2mw49DQ4kAf&#10;LdV/1cUoKLtvzQf+PE7bnS33VVx8Ra5Q6nG9vL+B8LT4u/jffdIKnvdhbTgTjoDMb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ZUdcwQAAANwAAAAPAAAAAAAAAAAAAAAA&#10;AKECAABkcnMvZG93bnJldi54bWxQSwUGAAAAAAQABAD5AAAAjwMAAAAA&#10;" strokecolor="#365f91 [2404]">
                    <v:stroke dashstyle="longDash" endarrow="open"/>
                  </v:shape>
                  <v:shape id="Straight Arrow Connector 30" o:spid="_x0000_s1048" type="#_x0000_t32" style="position:absolute;left:33164;top:14603;width:0;height:756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iQMUAAADcAAAADwAAAGRycy9kb3ducmV2LnhtbESPT2vCQBTE7wW/w/IEL6VulKJtdBUR&#10;UvQk/sMen9lnEsy+DdmtSb+9Kwgeh5n5DTOdt6YUN6pdYVnBoB+BIE6tLjhTcNgnH18gnEfWWFom&#10;Bf/kYD7rvE0x1rbhLd12PhMBwi5GBbn3VSylS3My6Pq2Ig7exdYGfZB1JnWNTYCbUg6jaCQNFhwW&#10;cqxomVN63f0ZBZe2Gbrj7/n0bszPOl0lg02kE6V63XYxAeGp9a/ws73SCj7H3/A4E46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iQMUAAADcAAAADwAAAAAAAAAA&#10;AAAAAAChAgAAZHJzL2Rvd25yZXYueG1sUEsFBgAAAAAEAAQA+QAAAJMDAAAAAA==&#10;" strokecolor="#365f91 [2404]">
                    <v:stroke dashstyle="longDash" endarrow="open"/>
                  </v:shape>
                  <v:shape id="Straight Arrow Connector 32" o:spid="_x0000_s1049" type="#_x0000_t32" style="position:absolute;left:44082;top:18833;width:10485;height:84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B7+sEAAADcAAAADwAAAGRycy9kb3ducmV2LnhtbERPTYvCMBC9C/6HMAteZE0VEammZREq&#10;ehJ1l/U424xt2WZSmmjrvzcHwePjfa/T3tTiTq2rLCuYTiIQxLnVFRcKvs/Z5xKE88gaa8uk4EEO&#10;0mQ4WGOsbcdHup98IUIIuxgVlN43sZQuL8mgm9iGOHBX2xr0AbaF1C12IdzUchZFC2mw4tBQYkOb&#10;kvL/080ouPbdzP1c/n7Hxmz3+S6bHiKdKTX66L9WIDz1/i1+uXdawXwZ5ocz4QjI5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MHv6wQAAANwAAAAPAAAAAAAAAAAAAAAA&#10;AKECAABkcnMvZG93bnJldi54bWxQSwUGAAAAAAQABAD5AAAAjwMAAAAA&#10;" strokecolor="#365f91 [2404]">
                    <v:stroke dashstyle="longDash" endarrow="open"/>
                  </v:shape>
                  <v:shape id="Straight Arrow Connector 35" o:spid="_x0000_s1050" type="#_x0000_t32" style="position:absolute;left:33300;top:58958;width:0;height:118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j7AMYAAADcAAAADwAAAGRycy9kb3ducmV2LnhtbESPQWvCQBCF70L/wzKFXopurFIkdRWx&#10;tAR6kCbqechOk2B2NmTXJM2vdwsFj48373vz1tvB1KKj1lWWFcxnEQji3OqKCwXH7GO6AuE8ssba&#10;Min4JQfbzcNkjbG2PX9Tl/pCBAi7GBWU3jexlC4vyaCb2YY4eD+2NeiDbAupW+wD3NTyJYpepcGK&#10;Q0OJDe1Lyi/p1YQ3Rpl8fj0folORnhfcyPGSXd+Venocdm8gPA3+fvyfTrSC5WoOf2MCAeTm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4+wDGAAAA3AAAAA8AAAAAAAAA&#10;AAAAAAAAoQIAAGRycy9kb3ducmV2LnhtbFBLBQYAAAAABAAEAPkAAACUAwAAAAA=&#10;" strokecolor="#365f91 [2404]">
                    <v:stroke dashstyle="longDash" endarrow="open"/>
                  </v:shape>
                  <v:shape id="Straight Arrow Connector 39" o:spid="_x0000_s1051" type="#_x0000_t32" style="position:absolute;left:45310;top:54318;width:11348;height:89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6pld8UAAADcAAAADwAAAGRycy9kb3ducmV2LnhtbESPzYrCQBCE7wu+w9CCF9GJ7iISHUUU&#10;RfCwGH/OTaZNgpmekBk1+vQ7grDHorq+6prOG1OKO9WusKxg0I9AEKdWF5wpOB7WvTEI55E1lpZJ&#10;wZMczGetrynG2j54T/fEZyJA2MWoIPe+iqV0aU4GXd9WxMG72NqgD7LOpK7xEeCmlMMoGkmDBYeG&#10;HCta5pRek5sJb7zkdrPr/kanLDl/cyVf18NtpVSn3SwmIDw1/v/4k95qBT/jIbzHBAL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6pld8UAAADcAAAADwAAAAAAAAAA&#10;AAAAAAChAgAAZHJzL2Rvd25yZXYueG1sUEsFBgAAAAAEAAQA+QAAAJMDAAAAAA==&#10;" strokecolor="#365f91 [2404]">
                    <v:stroke dashstyle="longDash" endarrow="open"/>
                  </v:shape>
                  <v:shape id="Straight Arrow Connector 41" o:spid="_x0000_s1052" type="#_x0000_t32" style="position:absolute;left:12010;top:55136;width:9310;height:803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ljcYAAADcAAAADwAAAGRycy9kb3ducmV2LnhtbESPzWrDMBCE74W+g9hCLqWR80MJTmQT&#10;Ag7uqSRtaY9ba2ObWCtjqbbz9lUgkOMwM98wm3Q0jeipc7VlBbNpBIK4sLrmUsHnR/ayAuE8ssbG&#10;Mim4kIM0eXzYYKztwAfqj74UAcIuRgWV920spSsqMuimtiUO3sl2Bn2QXSl1h0OAm0bOo+hVGqw5&#10;LFTY0q6i4nz8MwpO4zB3Xz+/38/G7N+KPJu9RzpTavI0btcgPI3+Hr61c61guVrA9Uw4Aj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Pi5Y3GAAAA3AAAAA8AAAAAAAAA&#10;AAAAAAAAoQIAAGRycy9kb3ducmV2LnhtbFBLBQYAAAAABAAEAPkAAACUAwAAAAA=&#10;" strokecolor="#365f91 [2404]">
                    <v:stroke dashstyle="longDash" endarrow="open"/>
                  </v:shape>
                  <v:shape id="TextBox 65" o:spid="_x0000_s1053" type="#_x0000_t202" style="position:absolute;left:26203;top:17332;width:14652;height:4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a5PcQA&#10;AADcAAAADwAAAGRycy9kb3ducmV2LnhtbESPT2vCQBTE7wW/w/IKvdXdSixp6kbEUvCkVG2ht0f2&#10;5Q/Nvg3ZrYnf3hUEj8PM/IZZLEfbihP1vnGs4WWqQBAXzjRcaTgePp9TED4gG2wdk4YzeVjmk4cF&#10;ZsYN/EWnfahEhLDPUEMdQpdJ6YuaLPqp64ijV7reYoiyr6TpcYhw28qZUq/SYsNxocaO1jUVf/t/&#10;q+F7W/7+JGpXfdh5N7hRSbZvUuunx3H1DiLQGO7hW3tjNCRpAtcz8QjI/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WuT3EAAAA3AAAAA8AAAAAAAAAAAAAAAAAmAIAAGRycy9k&#10;b3ducmV2LnhtbFBLBQYAAAAABAAEAPUAAACJAwAAAAA=&#10;" filled="f" stroked="f">
                    <v:textbox>
                      <w:txbxContent>
                        <w:p w14:paraId="55D139E4" w14:textId="77777777" w:rsidR="005F4012" w:rsidRDefault="005F4012" w:rsidP="00B136CC">
                          <w:pPr>
                            <w:pStyle w:val="NormalWeb"/>
                            <w:spacing w:before="0" w:beforeAutospacing="0" w:after="0" w:afterAutospacing="0"/>
                            <w:jc w:val="center"/>
                          </w:pPr>
                          <w:proofErr w:type="gramStart"/>
                          <w:r>
                            <w:rPr>
                              <w:rFonts w:ascii="Arial" w:eastAsia="MS Mincho" w:hAnsi="Arial" w:cs="Arial"/>
                              <w:color w:val="365F91" w:themeColor="accent1" w:themeShade="BF"/>
                              <w:kern w:val="24"/>
                              <w:sz w:val="14"/>
                              <w:szCs w:val="14"/>
                            </w:rPr>
                            <w:t>3G  Wifi</w:t>
                          </w:r>
                          <w:proofErr w:type="gramEnd"/>
                        </w:p>
                      </w:txbxContent>
                    </v:textbox>
                  </v:shape>
                  <v:shape id="TextBox 65" o:spid="_x0000_s1054" type="#_x0000_t202" style="position:absolute;left:40743;top:17672;width:14652;height:9394;rotation:-2352984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Z78UA&#10;AADcAAAADwAAAGRycy9kb3ducmV2LnhtbESP3WoCMRSE7wu+QzgF72pW0Va2RlFB6EVb8OcBTjen&#10;m8XkZNlEN+3TN4LQy2FmvmEWq+SsuFIXGs8KxqMCBHHldcO1gtNx9zQHESKyRuuZFPxQgNVy8LDA&#10;Uvue93Q9xFpkCIcSFZgY21LKUBlyGEa+Jc7et+8cxiy7WuoO+wx3Vk6K4lk6bDgvGGxpa6g6Hy5O&#10;wezLfez78/vv53b8sknWyGSjVGr4mNavICKl+B++t9+0gul8Brcz+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JnvxQAAANwAAAAPAAAAAAAAAAAAAAAAAJgCAABkcnMv&#10;ZG93bnJldi54bWxQSwUGAAAAAAQABAD1AAAAigMAAAAA&#10;" filled="f" stroked="f">
                    <v:textbox>
                      <w:txbxContent>
                        <w:p w14:paraId="56A6BF49"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Truy cập được bảo mật</w:t>
                          </w:r>
                        </w:p>
                        <w:p w14:paraId="56053D18"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 xml:space="preserve">Dữ liệu được mã hóa </w:t>
                          </w:r>
                        </w:p>
                      </w:txbxContent>
                    </v:textbox>
                  </v:shape>
                  <v:shape id="TextBox 65" o:spid="_x0000_s1055" type="#_x0000_t202" style="position:absolute;left:9811;top:17663;width:14651;height:7506;rotation:2223196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VMWcMA&#10;AADcAAAADwAAAGRycy9kb3ducmV2LnhtbESPQWvCQBSE7wX/w/IEb3WjVAnRVUSR6qWl0YPHR/aZ&#10;DWbfhuyq0V/vFgo9DjPfDDNfdrYWN2p95VjBaJiAIC6crrhUcDxs31MQPiBrrB2Tggd5WC56b3PM&#10;tLvzD93yUIpYwj5DBSaEJpPSF4Ys+qFriKN3dq3FEGVbSt3iPZbbWo6TZCotVhwXDDa0NlRc8qtV&#10;8PE9SXNTpP7rsb/ipw/Pyp02Sg363WoGIlAX/sN/9E5HLp3C75l4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VMWcMAAADcAAAADwAAAAAAAAAAAAAAAACYAgAAZHJzL2Rv&#10;d25yZXYueG1sUEsFBgAAAAAEAAQA9QAAAIgDAAAAAA==&#10;" filled="f" stroked="f">
                    <v:textbox>
                      <w:txbxContent>
                        <w:p w14:paraId="220598F0"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Truy cập được bảo mật</w:t>
                          </w:r>
                        </w:p>
                        <w:p w14:paraId="4BC8F326" w14:textId="77777777" w:rsidR="005F4012" w:rsidRDefault="005F4012" w:rsidP="00B136CC">
                          <w:pPr>
                            <w:pStyle w:val="NormalWeb"/>
                            <w:spacing w:before="0" w:beforeAutospacing="0" w:after="0" w:afterAutospacing="0"/>
                            <w:jc w:val="center"/>
                          </w:pPr>
                          <w:r>
                            <w:rPr>
                              <w:rFonts w:ascii="Arial" w:eastAsia="MS Mincho" w:hAnsi="Arial" w:cs="Arial"/>
                              <w:color w:val="365F91" w:themeColor="accent1" w:themeShade="BF"/>
                              <w:kern w:val="24"/>
                              <w:sz w:val="14"/>
                              <w:szCs w:val="14"/>
                            </w:rPr>
                            <w:t xml:space="preserve">Dữ liệu được mã hóa </w:t>
                          </w:r>
                        </w:p>
                      </w:txbxContent>
                    </v:textbox>
                  </v:shape>
                  <v:shape id="TextBox 65" o:spid="_x0000_s1056" type="#_x0000_t202" style="position:absolute;left:27704;top:59777;width:5924;height:10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QnSsMA&#10;AADcAAAADwAAAGRycy9kb3ducmV2LnhtbESPT4vCMBTE7wt+h/AEb5q46KrVKLKy4MnFv+Dt0Tzb&#10;YvNSmqztfvuNIOxxmJnfMItVa0vxoNoXjjUMBwoEcepMwZmG0/GrPwXhA7LB0jFp+CUPq2XnbYGJ&#10;cQ3v6XEImYgQ9glqyEOoEil9mpNFP3AVcfRurrYYoqwzaWpsItyW8l2pD2mx4LiQY0WfOaX3w4/V&#10;cN7drpeR+s42dlw1rlWS7Uxq3eu26zmIQG34D7/aW6NhNJ3A80w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QnSsMAAADcAAAADwAAAAAAAAAAAAAAAACYAgAAZHJzL2Rv&#10;d25yZXYueG1sUEsFBgAAAAAEAAQA9QAAAIgDAAAAAA==&#10;" filled="f" stroked="f">
                    <v:textbox>
                      <w:txbxContent>
                        <w:p w14:paraId="7724C8FA" w14:textId="77777777" w:rsidR="005F4012" w:rsidRDefault="005F4012" w:rsidP="00B136CC">
                          <w:pPr>
                            <w:pStyle w:val="NormalWeb"/>
                            <w:spacing w:before="0" w:beforeAutospacing="0" w:after="0" w:afterAutospacing="0"/>
                            <w:jc w:val="right"/>
                          </w:pPr>
                          <w:r>
                            <w:rPr>
                              <w:rFonts w:ascii="Arial" w:eastAsia="MS Mincho" w:hAnsi="Arial" w:cs="Arial"/>
                              <w:color w:val="365F91" w:themeColor="accent1" w:themeShade="BF"/>
                              <w:kern w:val="24"/>
                              <w:sz w:val="14"/>
                              <w:szCs w:val="14"/>
                            </w:rPr>
                            <w:t>Truy cập được bảo mật</w:t>
                          </w:r>
                        </w:p>
                      </w:txbxContent>
                    </v:textbox>
                  </v:shape>
                  <v:shape id="TextBox 65" o:spid="_x0000_s1057" type="#_x0000_t202" style="position:absolute;left:32754;top:59777;width:5310;height:10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uzOMEA&#10;AADcAAAADwAAAGRycy9kb3ducmV2LnhtbERPz2vCMBS+D/wfwhO8rYlDR1dNi2wIOylTN9jt0Tzb&#10;YvNSmsx2/705CB4/vt/rYrStuFLvG8ca5okCQVw603Cl4XTcPqcgfEA22DomDf/kocgnT2vMjBv4&#10;i66HUIkYwj5DDXUIXSalL2uy6BPXEUfu7HqLIcK+kqbHIYbbVr4o9SotNhwbauzovabycvizGr53&#10;59+fhdpXH3bZDW5Uku2b1Ho2HTcrEIHG8BDf3Z9Gwy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bszjBAAAA3AAAAA8AAAAAAAAAAAAAAAAAmAIAAGRycy9kb3du&#10;cmV2LnhtbFBLBQYAAAAABAAEAPUAAACGAwAAAAA=&#10;" filled="f" stroked="f">
                    <v:textbox>
                      <w:txbxContent>
                        <w:p w14:paraId="593F064C" w14:textId="77777777" w:rsidR="005F4012" w:rsidRDefault="005F4012" w:rsidP="00B136CC">
                          <w:pPr>
                            <w:pStyle w:val="NormalWeb"/>
                            <w:spacing w:before="0" w:beforeAutospacing="0" w:after="0" w:afterAutospacing="0"/>
                          </w:pPr>
                          <w:r>
                            <w:rPr>
                              <w:rFonts w:ascii="Arial" w:eastAsia="MS Mincho" w:hAnsi="Arial" w:cs="Arial"/>
                              <w:color w:val="365F91" w:themeColor="accent1" w:themeShade="BF"/>
                              <w:kern w:val="24"/>
                              <w:sz w:val="14"/>
                              <w:szCs w:val="14"/>
                            </w:rPr>
                            <w:t xml:space="preserve">Dữ liệu được mã hóa </w:t>
                          </w:r>
                        </w:p>
                      </w:txbxContent>
                    </v:textbox>
                  </v:shape>
                  <v:group id="Group 25" o:spid="_x0000_s1058" style="position:absolute;left:30434;top:71104;width:5852;height:1971" coordorigin="30437,71050" coordsize="5852,1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kOTH8YAAADcAAAADwAAAGRycy9kb3ducmV2LnhtbESPQWvCQBSE74L/YXlC&#10;b3UTa4uNWUVEpQcpVAvF2yP7TEKyb0N2TeK/7xYKHoeZ+YZJ14OpRUetKy0riKcRCOLM6pJzBd/n&#10;/fMChPPIGmvLpOBODtar8SjFRNuev6g7+VwECLsEFRTeN4mULivIoJvahjh4V9sa9EG2udQt9gFu&#10;ajmLojdpsOSwUGBD24Ky6nQzCg499puXeNcdq+v2fjm/fv4cY1LqaTJsliA8Df4R/m9/aAXzx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aQ5MfxgAAANwA&#10;AAAPAAAAAAAAAAAAAAAAAKoCAABkcnMvZG93bnJldi54bWxQSwUGAAAAAAQABAD6AAAAnQMAAAAA&#10;">
                    <v:shape id="Picture 39" o:spid="_x0000_s1059" type="#_x0000_t75" style="position:absolute;left:30437;top:71206;width:1840;height:1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dNCvDAAAA3AAAAA8AAABkcnMvZG93bnJldi54bWxET8tqAjEU3Qv+Q7hCN1IzbUXqaJQiFtyI&#10;+Gh1eZ1cZ0YnN0MSdfr3zUJweTjv8bQxlbiR86VlBW+9BARxZnXJuYLd9vv1E4QPyBory6TgjzxM&#10;J+3WGFNt77ym2ybkIoawT1FBEUKdSumzggz6nq2JI3eyzmCI0OVSO7zHcFPJ9yQZSIMlx4YCa5oV&#10;lF02V6Ngdbj6Zr48D7b77KNe/pDr/i6OSr10mq8RiEBNeIof7oVW0B/G+fFMPAJy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d00K8MAAADcAAAADwAAAAAAAAAAAAAAAACf&#10;AgAAZHJzL2Rvd25yZXYueG1sUEsFBgAAAAAEAAQA9wAAAI8DAAAAAA==&#10;">
                      <v:imagedata r:id="rId25" o:title="browser IE" recolortarget="#203957 [1444]"/>
                    </v:shape>
                    <v:shape id="Picture 40" o:spid="_x0000_s1060" type="#_x0000_t75" style="position:absolute;left:32479;top:71050;width:1807;height:1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5ur3FAAAA3AAAAA8AAABkcnMvZG93bnJldi54bWxEj0FrwkAUhO+F/oflCb3pxlKkpq4iKS2i&#10;KBhb6PGRfSbB3bdpdjXx37sFocdhZr5hZoveGnGh1teOFYxHCQjiwumaSwVfh4/hKwgfkDUax6Tg&#10;Sh4W88eHGabadbynSx5KESHsU1RQhdCkUvqiIot+5Bri6B1dazFE2ZZSt9hFuDXyOUkm0mLNcaHC&#10;hrKKilN+tgqMOW+L7L0jt/n8zXCXf69/Jkapp0G/fAMRqA//4Xt7pRW8TMfwdyYe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Obq9xQAAANwAAAAPAAAAAAAAAAAAAAAA&#10;AJ8CAABkcnMvZG93bnJldi54bWxQSwUGAAAAAAQABAD3AAAAkQMAAAAA&#10;">
                      <v:imagedata r:id="rId26" o:title="browser safari" recolortarget="#203957 [1444]"/>
                    </v:shape>
                    <v:shape id="Picture 41" o:spid="_x0000_s1061" type="#_x0000_t75" style="position:absolute;left:34544;top:71206;width:1745;height:1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aRfjDAAAA3AAAAA8AAABkcnMvZG93bnJldi54bWxEj81qAjEUhfeC7xCu4KbUjGJbHY1SSgtu&#10;Cq1K15fJdTI6uRmSOI5vb4SCy8P5+TjLdWdr0ZIPlWMF41EGgrhwuuJSwX739TwDESKyxtoxKbhS&#10;gPWq31tirt2Ff6ndxlKkEQ45KjAxNrmUoTBkMYxcQ5y8g/MWY5K+lNrjJY3bWk6y7FVarDgRDDb0&#10;Yag4bc/2Dvl7+Xn6HM998e24Nafjnt52Sg0H3fsCRKQuPsL/7Y1WMJ1P4H4mHQG5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JpF+MMAAADcAAAADwAAAAAAAAAAAAAAAACf&#10;AgAAZHJzL2Rvd25yZXYueG1sUEsFBgAAAAAEAAQA9wAAAI8DAAAAAA==&#10;">
                      <v:imagedata r:id="rId27" o:title="browser chrome" recolortarget="#203957 [1444]"/>
                    </v:shape>
                  </v:group>
                  <v:group id="Group 56" o:spid="_x0000_s1062" style="position:absolute;left:30298;top:12282;width:5863;height:1971" coordorigin="30303,12227" coordsize="5863,1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IyKMUAAADcAAAADwAAAGRycy9kb3ducmV2LnhtbESPQWvCQBSE7wX/w/IE&#10;b7qJWrHRVURUPEihWii9PbLPJJh9G7JrEv+9WxB6HGbmG2a57kwpGqpdYVlBPIpAEKdWF5wp+L7s&#10;h3MQziNrLC2Tggc5WK96b0tMtG35i5qzz0SAsEtQQe59lUjp0pwMupGtiIN3tbVBH2SdSV1jG+Cm&#10;lOMomkmDBYeFHCva5pTeznej4NBiu5nEu+Z0u24fv5f3z59TTEoN+t1mAcJT5//Dr/ZRK5h+T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5yMijFAAAA3AAA&#10;AA8AAAAAAAAAAAAAAAAAqgIAAGRycy9kb3ducmV2LnhtbFBLBQYAAAAABAAEAPoAAACcAwAAAAA=&#10;">
                    <v:shape id="Picture 43" o:spid="_x0000_s1063" type="#_x0000_t75" style="position:absolute;left:30303;top:12384;width:1840;height:1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mMijGAAAA3AAAAA8AAABkcnMvZG93bnJldi54bWxEj09rAjEUxO9Cv0N4Qi+iWVsR3RpFxIIX&#10;Kf5tj6+b5+7WzcuSRN1+eyMUehxm5jfMZNaYSlzJ+dKygn4vAUGcWV1yrmC/e++OQPiArLGyTAp+&#10;ycNs+tSaYKrtjTd03YZcRAj7FBUUIdSplD4ryKDv2Zo4eifrDIYoXS61w1uEm0q+JMlQGiw5LhRY&#10;06Kg7Ly9GAUfXxffLNc/w91n9lqvD+Q6x9W3Us/tZv4GIlAT/sN/7ZVWMBgP4HEmHgE5v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uYyKMYAAADcAAAADwAAAAAAAAAAAAAA&#10;AACfAgAAZHJzL2Rvd25yZXYueG1sUEsFBgAAAAAEAAQA9wAAAJIDAAAAAA==&#10;">
                      <v:imagedata r:id="rId25" o:title="browser IE" recolortarget="#203957 [1444]"/>
                    </v:shape>
                    <v:shape id="Picture 44" o:spid="_x0000_s1064" type="#_x0000_t75" style="position:absolute;left:32357;top:12227;width:1807;height:1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CvL7FAAAA3AAAAA8AAABkcnMvZG93bnJldi54bWxEj91Kw0AUhO8F32E5gnd2Y9FgY7dBUhRR&#10;FExb8PKQPSbB3bMxu/np23cFwcthZr5h1vlsjRip961jBdeLBARx5XTLtYL97vHqDoQPyBqNY1Jw&#10;JA/55vxsjZl2E3/QWIZaRAj7DBU0IXSZlL5qyKJfuI44el+utxii7Gupe5wi3Bq5TJJUWmw5LjTY&#10;UdFQ9V0OVoExw1tVbCdyr08/Bb6Xh5fP1Ch1eTE/3IMINIf/8F/7WSu4Wd3C75l4BOTm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Ary+xQAAANwAAAAPAAAAAAAAAAAAAAAA&#10;AJ8CAABkcnMvZG93bnJldi54bWxQSwUGAAAAAAQABAD3AAAAkQMAAAAA&#10;">
                      <v:imagedata r:id="rId26" o:title="browser safari" recolortarget="#203957 [1444]"/>
                    </v:shape>
                    <v:shape id="Picture 45" o:spid="_x0000_s1065" type="#_x0000_t75" style="position:absolute;left:34422;top:12387;width:1745;height:1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hQ/vDAAAA3AAAAA8AAABkcnMvZG93bnJldi54bWxEj81qAjEUhfcF3yFcoRupGYtanRpFSgtu&#10;hFbF9WVyOxmd3AxJOo5vbwShy8P5+TiLVWdr0ZIPlWMFo2EGgrhwuuJSwWH/9TIDESKyxtoxKbhS&#10;gNWy97TAXLsL/1C7i6VIIxxyVGBibHIpQ2HIYhi6hjh5v85bjEn6UmqPlzRua/maZVNpseJEMNjQ&#10;h6HivPuzd8hx8j34HM19sXXcmvPpQG97pZ773fodRKQu/ocf7Y1WMJ5P4X4mHQG5v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6FD+8MAAADcAAAADwAAAAAAAAAAAAAAAACf&#10;AgAAZHJzL2Rvd25yZXYueG1sUEsFBgAAAAAEAAQA9wAAAI8DAAAAAA==&#10;">
                      <v:imagedata r:id="rId27" o:title="browser chrome" recolortarget="#203957 [1444]"/>
                    </v:shape>
                  </v:group>
                  <v:group id="Group 69" o:spid="_x0000_s1066" style="position:absolute;left:2456;top:17332;width:5936;height:1986" coordorigin="2506,17361" coordsize="5936,19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0K8cAAADcAAAADwAAAGRycy9kb3ducmV2LnhtbESPT2vCQBTE74LfYXlC&#10;b3UTa22NriJSSw+hoBaKt0f2mQSzb0N2mz/fvlsoeBxm5jfMetubSrTUuNKygngagSDOrC45V/B1&#10;Pjy+gnAeWWNlmRQM5GC7GY/WmGjb8ZHak89FgLBLUEHhfZ1I6bKCDLqprYmDd7WNQR9kk0vdYBfg&#10;ppKzKFpIgyWHhQJr2heU3U4/RsF7h93uKX5r09t1P1zOz5/faUxKPUz63QqEp97fw//tD61gvnyB&#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Uk0K8cAAADc&#10;AAAADwAAAAAAAAAAAAAAAACqAgAAZHJzL2Rvd25yZXYueG1sUEsFBgAAAAAEAAQA+gAAAJ4DAAAA&#10;AA==&#10;">
                    <v:shape id="Picture 47" o:spid="_x0000_s1067" type="#_x0000_t75" style="position:absolute;left:2506;top:17532;width:1840;height:1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rOC3DAAAA3AAAAA8AAABkcnMvZG93bnJldi54bWxET8tqAjEU3Qv+Q7hCN1IzbUXqaJQiFtyI&#10;+Gh1eZ1cZ0YnN0MSdfr3zUJweTjv8bQxlbiR86VlBW+9BARxZnXJuYLd9vv1E4QPyBory6TgjzxM&#10;J+3WGFNt77ym2ybkIoawT1FBEUKdSumzggz6nq2JI3eyzmCI0OVSO7zHcFPJ9yQZSIMlx4YCa5oV&#10;lF02V6Ngdbj6Zr48D7b77KNe/pDr/i6OSr10mq8RiEBNeIof7oVW0B/GtfFMPAJy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6s4LcMAAADcAAAADwAAAAAAAAAAAAAAAACf&#10;AgAAZHJzL2Rvd25yZXYueG1sUEsFBgAAAAAEAAQA9wAAAI8DAAAAAA==&#10;">
                      <v:imagedata r:id="rId25" o:title="browser IE" recolortarget="#203957 [1444]"/>
                    </v:shape>
                    <v:shape id="Picture 48" o:spid="_x0000_s1068" type="#_x0000_t75" style="position:absolute;left:4633;top:17361;width:1807;height:1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PtrvFAAAA3AAAAA8AAABkcnMvZG93bnJldi54bWxEj0FrwkAUhO8F/8PyhN7qpqWIpq5SUlpK&#10;RcGo0OMj+0yCu2/T7GrSf+8KgsdhZr5hZoveGnGm1teOFTyPEhDEhdM1lwp228+nCQgfkDUax6Tg&#10;nzws5oOHGabadbyhcx5KESHsU1RQhdCkUvqiIot+5Bri6B1cazFE2ZZSt9hFuDXyJUnG0mLNcaHC&#10;hrKKimN+sgqMOa2K7KMjt/z6y3Cd739+x0apx2H//gYiUB/u4Vv7Wyt4nU7heiYeATm/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T7a7xQAAANwAAAAPAAAAAAAAAAAAAAAA&#10;AJ8CAABkcnMvZG93bnJldi54bWxQSwUGAAAAAAQABAD3AAAAkQMAAAAA&#10;">
                      <v:imagedata r:id="rId26" o:title="browser safari" recolortarget="#203957 [1444]"/>
                    </v:shape>
                    <v:shape id="Picture 49" o:spid="_x0000_s1069" type="#_x0000_t75" style="position:absolute;left:6698;top:17548;width:1745;height:1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v5A7AAAAA3AAAAA8AAABkcnMvZG93bnJldi54bWxET8tqAjEU3Qv+Q7iCm1IzClY7GkWkQjcF&#10;X3R9mdxORic3Q5KO4983BcHl4byX687WoiUfKscKxqMMBHHhdMWlgvNp9zoHESKyxtoxKbhTgPWq&#10;31tirt2ND9QeYylSCIccFZgYm1zKUBiyGEauIU7cj/MWY4K+lNrjLYXbWk6y7E1arDg1GGxoa6i4&#10;Hn/tf8n3dP/yMX73xZfj1lwvZ5qdlBoOus0CRKQuPsUP96dWMM3S/HQmHQG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e/kDsAAAADcAAAADwAAAAAAAAAAAAAAAACfAgAA&#10;ZHJzL2Rvd25yZXYueG1sUEsFBgAAAAAEAAQA9wAAAIwDAAAAAA==&#10;">
                      <v:imagedata r:id="rId27" o:title="browser chrome" recolortarget="#203957 [1444]"/>
                    </v:shape>
                  </v:group>
                  <v:group id="Group 73" o:spid="_x0000_s1070" style="position:absolute;left:54864;top:17196;width:5863;height:1971" coordorigin="54848,17145" coordsize="5863,1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8Hk97FAAAA3AAA&#10;AA8AAAAAAAAAAAAAAAAAqgIAAGRycy9kb3ducmV2LnhtbFBLBQYAAAAABAAEAPoAAACcAwAAAAA=&#10;">
                    <v:shape id="Picture 51" o:spid="_x0000_s1071" type="#_x0000_t75" style="position:absolute;left:54848;top:17301;width:1840;height:1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old3FAAAA3AAAAA8AAABkcnMvZG93bnJldi54bWxEj0FrAjEUhO+F/ofwCl6KZrUoshqlFAUv&#10;UtRWPb5uXndXNy9LEnX990YQPA4z8w0znjamEmdyvrSsoNtJQBBnVpecK/jZzNtDED4ga6wsk4Ir&#10;eZhOXl/GmGp74RWd1yEXEcI+RQVFCHUqpc8KMug7tiaO3r91BkOULpfa4SXCTSV7STKQBkuOCwXW&#10;9FVQdlyfjILv/ck3s+VhsNllH/Xyl9z7dvGnVOut+RyBCNSEZ/jRXmgF/aQH9zPxCMjJ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qJXdxQAAANwAAAAPAAAAAAAAAAAAAAAA&#10;AJ8CAABkcnMvZG93bnJldi54bWxQSwUGAAAAAAQABAD3AAAAkQMAAAAA&#10;">
                      <v:imagedata r:id="rId25" o:title="browser IE" recolortarget="#203957 [1444]"/>
                    </v:shape>
                    <v:shape id="Picture 52" o:spid="_x0000_s1072" type="#_x0000_t75" style="position:absolute;left:56901;top:17145;width:1808;height:1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MG0vFAAAA3AAAAA8AAABkcnMvZG93bnJldi54bWxEj0FrwkAUhO8F/8PyCr3pphalpK5SIooo&#10;Ck1b6PGRfU1Cd9/G7Griv3cFocdhZr5hZoveGnGm1teOFTyPEhDEhdM1lwq+PlfDVxA+IGs0jknB&#10;hTws5oOHGabadfxB5zyUIkLYp6igCqFJpfRFRRb9yDXE0ft1rcUQZVtK3WIX4dbIcZJMpcWa40KF&#10;DWUVFX/5ySow5rQvsmVHbrc+ZnjIv7c/U6PU02P//gYiUB/+w/f2RiuYJC9wOxOPgJxf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TBtLxQAAANwAAAAPAAAAAAAAAAAAAAAA&#10;AJ8CAABkcnMvZG93bnJldi54bWxQSwUGAAAAAAQABAD3AAAAkQMAAAAA&#10;">
                      <v:imagedata r:id="rId26" o:title="browser safari" recolortarget="#203957 [1444]"/>
                    </v:shape>
                    <v:shape id="Picture 53" o:spid="_x0000_s1073" type="#_x0000_t75" style="position:absolute;left:58967;top:17361;width:1744;height:1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U4g3DAAAA3AAAAA8AAABkcnMvZG93bnJldi54bWxEj0trAjEUhfcF/0O4QjdFM5b6Go0i0kI3&#10;BV+4vkyuk9HJzZCk4/TfN0Khy8N5fJzlurO1aMmHyrGC0TADQVw4XXGp4HT8GMxAhIissXZMCn4o&#10;wHrVe1pirt2d99QeYinSCIccFZgYm1zKUBiyGIauIU7exXmLMUlfSu3xnsZtLV+zbCItVpwIBhva&#10;Gipuh2/7gJzHu5f30dwXX45bc7ueaHpU6rnfbRYgInXxP/zX/tQKxtkbPM6kIyB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tTiDcMAAADcAAAADwAAAAAAAAAAAAAAAACf&#10;AgAAZHJzL2Rvd25yZXYueG1sUEsFBgAAAAAEAAQA9wAAAI8DAAAAAA==&#10;">
                      <v:imagedata r:id="rId27" o:title="browser chrome" recolortarget="#203957 [1444]"/>
                    </v:shape>
                  </v:group>
                  <v:group id="Group 77" o:spid="_x0000_s1074" style="position:absolute;left:57184;top:63189;width:5852;height:1971" coordorigin="57166,63148" coordsize="5852,1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A8ld3FAAAA3AAA&#10;AA8AAAAAAAAAAAAAAAAAqgIAAGRycy9kb3ducmV2LnhtbFBLBQYAAAAABAAEAPoAAACcAwAAAAA=&#10;">
                    <v:shape id="Picture 55" o:spid="_x0000_s1075" type="#_x0000_t75" style="position:absolute;left:57166;top:63304;width:1840;height:1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Tk97GAAAA3AAAAA8AAABkcnMvZG93bnJldi54bWxEj0FrwkAUhO8F/8PyBC/FbLQ0lOgqIi14&#10;kVK1tsdn9plEs2/D7qrpv+8WCh6HmfmGmc4704grOV9bVjBKUhDEhdU1lwp227fhCwgfkDU2lknB&#10;D3mYz3oPU8y1vfEHXTehFBHCPkcFVQhtLqUvKjLoE9sSR+9oncEQpSuldniLcNPIcZpm0mDNcaHC&#10;lpYVFefNxSh4/7747nV9yrZfxVO7/iT3uF8dlBr0u8UERKAu3MP/7ZVW8Jxm8HcmHgE5+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5OT3sYAAADcAAAADwAAAAAAAAAAAAAA&#10;AACfAgAAZHJzL2Rvd25yZXYueG1sUEsFBgAAAAAEAAQA9wAAAJIDAAAAAA==&#10;">
                      <v:imagedata r:id="rId25" o:title="browser IE" recolortarget="#203957 [1444]"/>
                    </v:shape>
                    <v:shape id="Picture 56" o:spid="_x0000_s1076" type="#_x0000_t75" style="position:absolute;left:59208;top:63148;width:1807;height:1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3HUjFAAAA3AAAAA8AAABkcnMvZG93bnJldi54bWxEj0FrwkAUhO+F/oflCd50Y0Er0VUkpaW0&#10;VDAqeHxkn0lw922aXU3677sFocdhZr5hluveGnGj1teOFUzGCQjiwumaSwWH/etoDsIHZI3GMSn4&#10;IQ/r1ePDElPtOt7RLQ+liBD2KSqoQmhSKX1RkUU/dg1x9M6utRiibEupW+wi3Br5lCQzabHmuFBh&#10;Q1lFxSW/WgXGXL+K7KUj9/n2neE2P36cZkap4aDfLEAE6sN/+N5+1wqmyTP8nY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dx1IxQAAANwAAAAPAAAAAAAAAAAAAAAA&#10;AJ8CAABkcnMvZG93bnJldi54bWxQSwUGAAAAAAQABAD3AAAAkQMAAAAA&#10;">
                      <v:imagedata r:id="rId26" o:title="browser safari" recolortarget="#203957 [1444]"/>
                    </v:shape>
                    <v:shape id="Picture 57" o:spid="_x0000_s1077" type="#_x0000_t75" style="position:absolute;left:61273;top:63304;width:1745;height:1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Z6AjAAAAA3AAAAA8AAABkcnMvZG93bnJldi54bWxET8tqAjEU3Qv+Q7iCm1IzClY7GkWkQjcF&#10;X3R9mdxORic3Q5KO4983BcHl4byX687WoiUfKscKxqMMBHHhdMWlgvNp9zoHESKyxtoxKbhTgPWq&#10;31tirt2ND9QeYylSCIccFZgYm1zKUBiyGEauIU7cj/MWY4K+lNrjLYXbWk6y7E1arDg1GGxoa6i4&#10;Hn/tf8n3dP/yMX73xZfj1lwvZ5qdlBoOus0CRKQuPsUP96dWMM3S2nQmHQG5+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5noCMAAAADcAAAADwAAAAAAAAAAAAAAAACfAgAA&#10;ZHJzL2Rvd25yZXYueG1sUEsFBgAAAAAEAAQA9wAAAIwDAAAAAA==&#10;">
                      <v:imagedata r:id="rId27" o:title="browser chrome" recolortarget="#203957 [1444]"/>
                    </v:shape>
                  </v:group>
                  <v:group id="Group 81" o:spid="_x0000_s1078" style="position:absolute;left:6005;top:63189;width:5852;height:1971" coordorigin="6042,63148" coordsize="5852,19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Gf2MUAAADcAAAADwAAAGRycy9kb3ducmV2LnhtbESPT4vCMBTE7wt+h/AE&#10;b5pWUdyuUURUPIjgH1j29miebbF5KU1s67ffLAh7HGbmN8xi1ZlSNFS7wrKCeBSBIE6tLjhTcLvu&#10;hnMQziNrLC2Tghc5WC17HwtMtG35TM3FZyJA2CWoIPe+SqR0aU4G3chWxMG729qgD7LOpK6xDXBT&#10;ynEUzaTBgsNCjhVtckofl6dRsG+xXU/ibXN83Devn+v09H2MSalBv1t/gfDU+f/wu33QCqbRJ/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Fxn9jFAAAA3AAA&#10;AA8AAAAAAAAAAAAAAAAAqgIAAGRycy9kb3ducmV2LnhtbFBLBQYAAAAABAAEAPoAAACcAwAAAAA=&#10;">
                    <v:shape id="Picture 59" o:spid="_x0000_s1079" type="#_x0000_t75" style="position:absolute;left:6042;top:63304;width:1840;height:1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vOOzDAAAA3AAAAA8AAABkcnMvZG93bnJldi54bWxET8tqAjEU3Qv+Q7hCN6IZKx1kNEopCm5E&#10;6qN1eTu5nRmd3AxJ1OnfNwvB5eG8Z4vW1OJGzleWFYyGCQji3OqKCwWH/WowAeEDssbaMin4Iw+L&#10;ebczw0zbO3/SbRcKEUPYZ6igDKHJpPR5SQb90DbEkfu1zmCI0BVSO7zHcFPL1yRJpcGKY0OJDX2U&#10;lF92V6Nge7r6drk5p/vvfNxsjuT6X+sfpV567fsURKA2PMUP91oreBvF+fFMPAJ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u847MMAAADcAAAADwAAAAAAAAAAAAAAAACf&#10;AgAAZHJzL2Rvd25yZXYueG1sUEsFBgAAAAAEAAQA9wAAAI8DAAAAAA==&#10;">
                      <v:imagedata r:id="rId25" o:title="browser IE" recolortarget="#203957 [1444]"/>
                    </v:shape>
                    <v:shape id="Picture 60" o:spid="_x0000_s1080" type="#_x0000_t75" style="position:absolute;left:8084;top:63148;width:1807;height:1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LtnrFAAAA3AAAAA8AAABkcnMvZG93bnJldi54bWxEj0FrwkAUhO+F/oflCd7qJkKlpK5SUixF&#10;sWCs4PGRfU2Cu2/T7Griv3cLBY/DzHzDzJeDNeJCnW8cK0gnCQji0umGKwXf+9XTCwgfkDUax6Tg&#10;Sh6Wi8eHOWba9byjSxEqESHsM1RQh9BmUvqyJot+4lri6P24zmKIsquk7rCPcGvkNElm0mLDcaHG&#10;lvKaylNxtgqMOW/L/L0nt/n4zfGrOKyPM6PUeDS8vYIINIR7+L/9qRU8pyn8nYlHQC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C7Z6xQAAANwAAAAPAAAAAAAAAAAAAAAA&#10;AJ8CAABkcnMvZG93bnJldi54bWxQSwUGAAAAAAQABAD3AAAAkQMAAAAA&#10;">
                      <v:imagedata r:id="rId26" o:title="browser safari" recolortarget="#203957 [1444]"/>
                    </v:shape>
                    <v:shape id="Picture 61" o:spid="_x0000_s1081" type="#_x0000_t75" style="position:absolute;left:10150;top:63304;width:1744;height:1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uI1TGAAAA3gAAAA8AAABkcnMvZG93bnJldi54bWxEj0FrAjEQhe8F/0MYwUvR7Eqr7WoUEYVe&#10;Cq1Kz8NmulndTJYkrtt/3wiF3mZ4b973ZrnubSM68qF2rCCfZCCIS6drrhScjvvxC4gQkTU2jknB&#10;DwVYrwYPSyy0u/EndYdYiRTCoUAFJsa2kDKUhiyGiWuJk/btvMWYVl9J7fGWwm0jp1k2kxZrTgSD&#10;LW0NlZfD1d4hX88fj7v81ZfvjjtzOZ9oflRqNOw3CxCR+vhv/rt+06l+Pp09wf2dNINc/Q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K4jVMYAAADeAAAADwAAAAAAAAAAAAAA&#10;AACfAgAAZHJzL2Rvd25yZXYueG1sUEsFBgAAAAAEAAQA9wAAAJIDAAAAAA==&#10;">
                      <v:imagedata r:id="rId27" o:title="browser chrome" recolortarget="#203957 [1444]"/>
                    </v:shape>
                  </v:group>
                </v:group>
                <w10:wrap type="through"/>
              </v:group>
            </w:pict>
          </mc:Fallback>
        </mc:AlternateContent>
      </w:r>
    </w:p>
    <w:p w14:paraId="2676ADF4" w14:textId="77777777" w:rsidR="00B136CC" w:rsidRPr="00BB50A1" w:rsidRDefault="00B136CC" w:rsidP="00B136CC">
      <w:pPr>
        <w:rPr>
          <w:rFonts w:ascii="Segoe UI" w:hAnsi="Segoe UI" w:cs="Segoe UI"/>
        </w:rPr>
      </w:pPr>
    </w:p>
    <w:p w14:paraId="31FC3F82" w14:textId="6EEE1BCA" w:rsidR="00B136CC" w:rsidRPr="00BB50A1" w:rsidRDefault="00B136CC" w:rsidP="00B136CC">
      <w:pPr>
        <w:rPr>
          <w:rFonts w:ascii="Segoe UI" w:hAnsi="Segoe UI" w:cs="Segoe UI"/>
        </w:rPr>
      </w:pPr>
    </w:p>
    <w:p w14:paraId="351D3E36" w14:textId="48D0DEBD" w:rsidR="00B136CC" w:rsidRPr="00BB50A1" w:rsidRDefault="00B136CC">
      <w:pPr>
        <w:spacing w:after="200" w:line="276" w:lineRule="auto"/>
        <w:rPr>
          <w:rFonts w:ascii="Segoe UI" w:hAnsi="Segoe UI" w:cs="Segoe UI"/>
        </w:rPr>
      </w:pPr>
      <w:r w:rsidRPr="00BB50A1">
        <w:rPr>
          <w:rFonts w:ascii="Segoe UI" w:hAnsi="Segoe UI" w:cs="Segoe UI"/>
        </w:rPr>
        <w:br w:type="page"/>
      </w:r>
    </w:p>
    <w:p w14:paraId="0EE85C76" w14:textId="77777777" w:rsidR="00610220" w:rsidRPr="00BB50A1" w:rsidRDefault="00610220" w:rsidP="00B7534C">
      <w:pPr>
        <w:pStyle w:val="ListParagraph"/>
        <w:numPr>
          <w:ilvl w:val="0"/>
          <w:numId w:val="3"/>
        </w:numPr>
        <w:tabs>
          <w:tab w:val="left" w:pos="8625"/>
        </w:tabs>
        <w:spacing w:line="276" w:lineRule="auto"/>
        <w:jc w:val="both"/>
        <w:rPr>
          <w:rFonts w:ascii="Segoe UI" w:hAnsi="Segoe UI" w:cs="Segoe UI"/>
        </w:rPr>
      </w:pPr>
      <w:proofErr w:type="gramStart"/>
      <w:r w:rsidRPr="00BB50A1">
        <w:rPr>
          <w:rFonts w:ascii="Segoe UI" w:hAnsi="Segoe UI" w:cs="Segoe UI"/>
        </w:rPr>
        <w:t>Hệ thống DMS là một hệ thống tập trung và quản lý theo thời gian thực giúp cho nhà sản xuất và nhà phân phối quản lý đồng nhất dữ liệu xuyên suốt chuỗi cung ứng đầu cuối, từ nhà sản xuất đến mỗi nhà bán lẻ, qua đó giúp họ đạt được quyền kiểm soát, mang lại hiệu suất và lợi nhuận.</w:t>
      </w:r>
      <w:proofErr w:type="gramEnd"/>
    </w:p>
    <w:p w14:paraId="032FC1AF" w14:textId="77777777" w:rsidR="00610220" w:rsidRPr="00BB50A1" w:rsidRDefault="00610220" w:rsidP="00B7534C">
      <w:pPr>
        <w:pStyle w:val="ListParagraph"/>
        <w:numPr>
          <w:ilvl w:val="0"/>
          <w:numId w:val="3"/>
        </w:numPr>
        <w:tabs>
          <w:tab w:val="left" w:pos="8625"/>
        </w:tabs>
        <w:spacing w:line="276" w:lineRule="auto"/>
        <w:jc w:val="both"/>
        <w:rPr>
          <w:rFonts w:ascii="Segoe UI" w:hAnsi="Segoe UI" w:cs="Segoe UI"/>
        </w:rPr>
      </w:pPr>
      <w:r w:rsidRPr="00BB50A1">
        <w:rPr>
          <w:rFonts w:ascii="Segoe UI" w:hAnsi="Segoe UI" w:cs="Segoe UI"/>
        </w:rPr>
        <w:t>Dựa trên công nghệ điện toán đám mây (Cloud DMS), Core DMS của DMSpro là phương pháp tiếp cận hiện đại để làm mới cũng như tạo ra một bước thay đổi nhảy vọt trong quản lý phân phối.</w:t>
      </w:r>
    </w:p>
    <w:p w14:paraId="5A260D7F" w14:textId="77777777" w:rsidR="00610220" w:rsidRPr="00BB50A1" w:rsidRDefault="00610220" w:rsidP="00B7534C">
      <w:pPr>
        <w:pStyle w:val="ListParagraph"/>
        <w:numPr>
          <w:ilvl w:val="0"/>
          <w:numId w:val="3"/>
        </w:numPr>
        <w:tabs>
          <w:tab w:val="left" w:pos="8625"/>
        </w:tabs>
        <w:spacing w:line="276" w:lineRule="auto"/>
        <w:jc w:val="both"/>
        <w:rPr>
          <w:rFonts w:ascii="Segoe UI" w:hAnsi="Segoe UI" w:cs="Segoe UI"/>
        </w:rPr>
      </w:pPr>
      <w:r w:rsidRPr="00BB50A1">
        <w:rPr>
          <w:rFonts w:ascii="Segoe UI" w:hAnsi="Segoe UI" w:cs="Segoe UI"/>
        </w:rPr>
        <w:t>Những ưu điểm nổi bật của DMS ở DMSpro bao gồm khả năng bảo mật. Thiết lập và cài đặt nhanh. Chi phí Công nghệ thông tin (IT) thấp. Tương thích với công nghệ di động. Không giới hạn bản quyền người sử dụng. Liên tục được cải tiến, thêm mới chức năng.</w:t>
      </w:r>
    </w:p>
    <w:p w14:paraId="4478280E" w14:textId="684BE40A" w:rsidR="00610220" w:rsidRPr="00BB50A1" w:rsidRDefault="00610220" w:rsidP="00B7534C">
      <w:pPr>
        <w:pStyle w:val="ListParagraph"/>
        <w:numPr>
          <w:ilvl w:val="0"/>
          <w:numId w:val="3"/>
        </w:numPr>
        <w:tabs>
          <w:tab w:val="left" w:pos="8625"/>
        </w:tabs>
        <w:spacing w:line="276" w:lineRule="auto"/>
        <w:jc w:val="both"/>
        <w:rPr>
          <w:rFonts w:ascii="Segoe UI" w:hAnsi="Segoe UI" w:cs="Segoe UI"/>
        </w:rPr>
      </w:pPr>
      <w:r w:rsidRPr="00BB50A1">
        <w:rPr>
          <w:rFonts w:ascii="Segoe UI" w:hAnsi="Segoe UI" w:cs="Segoe UI"/>
        </w:rPr>
        <w:t xml:space="preserve">Giải pháp quản lý hệ thống phân phối gồm có: Core DMS, SFA, </w:t>
      </w:r>
      <w:r w:rsidR="000F6FB4" w:rsidRPr="00BB50A1">
        <w:rPr>
          <w:rFonts w:ascii="Segoe UI" w:hAnsi="Segoe UI" w:cs="Segoe UI"/>
        </w:rPr>
        <w:t xml:space="preserve">và </w:t>
      </w:r>
      <w:r w:rsidRPr="00BB50A1">
        <w:rPr>
          <w:rFonts w:ascii="Segoe UI" w:hAnsi="Segoe UI" w:cs="Segoe UI"/>
        </w:rPr>
        <w:t>eRoute.</w:t>
      </w:r>
    </w:p>
    <w:p w14:paraId="427850EA" w14:textId="77777777" w:rsidR="000F6FB4" w:rsidRPr="00BB50A1" w:rsidRDefault="00610220" w:rsidP="00095E09">
      <w:pPr>
        <w:tabs>
          <w:tab w:val="left" w:pos="8625"/>
        </w:tabs>
        <w:spacing w:line="276" w:lineRule="auto"/>
        <w:jc w:val="both"/>
        <w:rPr>
          <w:rFonts w:ascii="Segoe UI" w:hAnsi="Segoe UI" w:cs="Segoe UI"/>
        </w:rPr>
      </w:pPr>
      <w:r w:rsidRPr="00BB50A1">
        <w:rPr>
          <w:rFonts w:ascii="Segoe UI" w:hAnsi="Segoe UI" w:cs="Segoe UI"/>
        </w:rPr>
        <w:t xml:space="preserve">      </w:t>
      </w:r>
    </w:p>
    <w:p w14:paraId="50A5777B" w14:textId="1CC4EF76" w:rsidR="00610220" w:rsidRPr="00BB50A1" w:rsidRDefault="00610220" w:rsidP="00095E09">
      <w:pPr>
        <w:tabs>
          <w:tab w:val="left" w:pos="8625"/>
        </w:tabs>
        <w:spacing w:line="276" w:lineRule="auto"/>
        <w:jc w:val="both"/>
        <w:rPr>
          <w:rFonts w:ascii="Segoe UI" w:hAnsi="Segoe UI" w:cs="Segoe UI"/>
          <w:b/>
        </w:rPr>
      </w:pPr>
      <w:r w:rsidRPr="00BB50A1">
        <w:rPr>
          <w:rFonts w:ascii="Segoe UI" w:hAnsi="Segoe UI" w:cs="Segoe UI"/>
          <w:b/>
        </w:rPr>
        <w:t>Khả năng bảo mật</w:t>
      </w:r>
    </w:p>
    <w:p w14:paraId="76E5792E" w14:textId="77777777" w:rsidR="00610220" w:rsidRPr="00BB50A1" w:rsidRDefault="00610220" w:rsidP="00B7534C">
      <w:pPr>
        <w:pStyle w:val="ListParagraph"/>
        <w:numPr>
          <w:ilvl w:val="0"/>
          <w:numId w:val="4"/>
        </w:numPr>
        <w:tabs>
          <w:tab w:val="left" w:pos="8625"/>
        </w:tabs>
        <w:spacing w:line="276" w:lineRule="auto"/>
        <w:jc w:val="both"/>
        <w:rPr>
          <w:rFonts w:ascii="Segoe UI" w:hAnsi="Segoe UI" w:cs="Segoe UI"/>
        </w:rPr>
      </w:pPr>
      <w:r w:rsidRPr="00BB50A1">
        <w:rPr>
          <w:rFonts w:ascii="Segoe UI" w:hAnsi="Segoe UI" w:cs="Segoe UI"/>
        </w:rPr>
        <w:t>Bảo mật phần cứng.</w:t>
      </w:r>
    </w:p>
    <w:p w14:paraId="5C66CF32" w14:textId="77777777" w:rsidR="00610220" w:rsidRPr="00BB50A1" w:rsidRDefault="00610220" w:rsidP="00B7534C">
      <w:pPr>
        <w:pStyle w:val="ListParagraph"/>
        <w:numPr>
          <w:ilvl w:val="0"/>
          <w:numId w:val="4"/>
        </w:numPr>
        <w:tabs>
          <w:tab w:val="left" w:pos="8625"/>
        </w:tabs>
        <w:spacing w:line="276" w:lineRule="auto"/>
        <w:jc w:val="both"/>
        <w:rPr>
          <w:rFonts w:ascii="Segoe UI" w:hAnsi="Segoe UI" w:cs="Segoe UI"/>
        </w:rPr>
      </w:pPr>
      <w:r w:rsidRPr="00BB50A1">
        <w:rPr>
          <w:rFonts w:ascii="Segoe UI" w:hAnsi="Segoe UI" w:cs="Segoe UI"/>
        </w:rPr>
        <w:t>Bảo mật đường truyền.</w:t>
      </w:r>
    </w:p>
    <w:p w14:paraId="6F27AA2C" w14:textId="77777777" w:rsidR="00610220" w:rsidRPr="00BB50A1" w:rsidRDefault="00610220" w:rsidP="00B7534C">
      <w:pPr>
        <w:pStyle w:val="ListParagraph"/>
        <w:numPr>
          <w:ilvl w:val="0"/>
          <w:numId w:val="4"/>
        </w:numPr>
        <w:tabs>
          <w:tab w:val="left" w:pos="8625"/>
        </w:tabs>
        <w:spacing w:line="276" w:lineRule="auto"/>
        <w:jc w:val="both"/>
        <w:rPr>
          <w:rFonts w:ascii="Segoe UI" w:hAnsi="Segoe UI" w:cs="Segoe UI"/>
        </w:rPr>
      </w:pPr>
      <w:r w:rsidRPr="00BB50A1">
        <w:rPr>
          <w:rFonts w:ascii="Segoe UI" w:hAnsi="Segoe UI" w:cs="Segoe UI"/>
        </w:rPr>
        <w:t>Bảo mật ở tầng lưu trữ.</w:t>
      </w:r>
    </w:p>
    <w:p w14:paraId="5FB8413C" w14:textId="77777777" w:rsidR="00610220" w:rsidRPr="00BB50A1" w:rsidRDefault="00610220" w:rsidP="00B7534C">
      <w:pPr>
        <w:pStyle w:val="ListParagraph"/>
        <w:numPr>
          <w:ilvl w:val="0"/>
          <w:numId w:val="4"/>
        </w:numPr>
        <w:tabs>
          <w:tab w:val="left" w:pos="8625"/>
        </w:tabs>
        <w:spacing w:line="276" w:lineRule="auto"/>
        <w:jc w:val="both"/>
        <w:rPr>
          <w:rFonts w:ascii="Segoe UI" w:hAnsi="Segoe UI" w:cs="Segoe UI"/>
        </w:rPr>
      </w:pPr>
      <w:r w:rsidRPr="00BB50A1">
        <w:rPr>
          <w:rFonts w:ascii="Segoe UI" w:hAnsi="Segoe UI" w:cs="Segoe UI"/>
        </w:rPr>
        <w:t>Bảo mật tiếp cận.</w:t>
      </w:r>
    </w:p>
    <w:p w14:paraId="3AAB8053" w14:textId="77777777" w:rsidR="00610220" w:rsidRPr="00BB50A1" w:rsidRDefault="00610220" w:rsidP="00B7534C">
      <w:pPr>
        <w:pStyle w:val="ListParagraph"/>
        <w:numPr>
          <w:ilvl w:val="0"/>
          <w:numId w:val="4"/>
        </w:numPr>
        <w:tabs>
          <w:tab w:val="left" w:pos="8625"/>
        </w:tabs>
        <w:spacing w:line="276" w:lineRule="auto"/>
        <w:jc w:val="both"/>
        <w:rPr>
          <w:rFonts w:ascii="Segoe UI" w:hAnsi="Segoe UI" w:cs="Segoe UI"/>
        </w:rPr>
      </w:pPr>
      <w:r w:rsidRPr="00BB50A1">
        <w:rPr>
          <w:rFonts w:ascii="Segoe UI" w:hAnsi="Segoe UI" w:cs="Segoe UI"/>
        </w:rPr>
        <w:t>Bảo mật ở tầng cơ sở dữ liệu.</w:t>
      </w:r>
    </w:p>
    <w:p w14:paraId="6066CEB6" w14:textId="77777777" w:rsidR="00610220" w:rsidRPr="00BB50A1" w:rsidRDefault="00610220" w:rsidP="00B7534C">
      <w:pPr>
        <w:pStyle w:val="ListParagraph"/>
        <w:numPr>
          <w:ilvl w:val="0"/>
          <w:numId w:val="4"/>
        </w:numPr>
        <w:tabs>
          <w:tab w:val="left" w:pos="8625"/>
        </w:tabs>
        <w:spacing w:line="276" w:lineRule="auto"/>
        <w:jc w:val="both"/>
        <w:rPr>
          <w:rFonts w:ascii="Segoe UI" w:hAnsi="Segoe UI" w:cs="Segoe UI"/>
        </w:rPr>
      </w:pPr>
      <w:r w:rsidRPr="00BB50A1">
        <w:rPr>
          <w:rFonts w:ascii="Segoe UI" w:hAnsi="Segoe UI" w:cs="Segoe UI"/>
        </w:rPr>
        <w:t>Bảo mật ở tầng ứng dụng.</w:t>
      </w:r>
    </w:p>
    <w:p w14:paraId="4A233C29" w14:textId="77777777" w:rsidR="000F6FB4" w:rsidRPr="00BB50A1" w:rsidRDefault="00610220" w:rsidP="00095E09">
      <w:pPr>
        <w:tabs>
          <w:tab w:val="left" w:pos="8625"/>
        </w:tabs>
        <w:spacing w:line="276" w:lineRule="auto"/>
        <w:jc w:val="both"/>
        <w:rPr>
          <w:rFonts w:ascii="Segoe UI" w:hAnsi="Segoe UI" w:cs="Segoe UI"/>
        </w:rPr>
      </w:pPr>
      <w:r w:rsidRPr="00BB50A1">
        <w:rPr>
          <w:rFonts w:ascii="Segoe UI" w:hAnsi="Segoe UI" w:cs="Segoe UI"/>
        </w:rPr>
        <w:t xml:space="preserve">     </w:t>
      </w:r>
    </w:p>
    <w:p w14:paraId="6314FECC" w14:textId="418B0B05" w:rsidR="00610220" w:rsidRPr="00BB50A1" w:rsidRDefault="00610220" w:rsidP="00095E09">
      <w:pPr>
        <w:tabs>
          <w:tab w:val="left" w:pos="8625"/>
        </w:tabs>
        <w:spacing w:line="276" w:lineRule="auto"/>
        <w:jc w:val="both"/>
        <w:rPr>
          <w:rFonts w:ascii="Segoe UI" w:hAnsi="Segoe UI" w:cs="Segoe UI"/>
        </w:rPr>
      </w:pPr>
      <w:r w:rsidRPr="00BB50A1">
        <w:rPr>
          <w:rFonts w:ascii="Segoe UI" w:hAnsi="Segoe UI" w:cs="Segoe UI"/>
          <w:b/>
        </w:rPr>
        <w:t>Hiệu suất</w:t>
      </w:r>
    </w:p>
    <w:p w14:paraId="377FBA6B" w14:textId="77777777" w:rsidR="00610220" w:rsidRPr="00BB50A1" w:rsidRDefault="00610220" w:rsidP="00B7534C">
      <w:pPr>
        <w:pStyle w:val="ListParagraph"/>
        <w:numPr>
          <w:ilvl w:val="0"/>
          <w:numId w:val="5"/>
        </w:numPr>
        <w:tabs>
          <w:tab w:val="left" w:pos="8625"/>
        </w:tabs>
        <w:spacing w:line="276" w:lineRule="auto"/>
        <w:jc w:val="both"/>
        <w:rPr>
          <w:rFonts w:ascii="Segoe UI" w:hAnsi="Segoe UI" w:cs="Segoe UI"/>
        </w:rPr>
      </w:pPr>
      <w:r w:rsidRPr="00BB50A1">
        <w:rPr>
          <w:rFonts w:ascii="Segoe UI" w:hAnsi="Segoe UI" w:cs="Segoe UI"/>
        </w:rPr>
        <w:t>Tốc độ truy cập đảm bảo như trên máy local.</w:t>
      </w:r>
    </w:p>
    <w:p w14:paraId="66BF82C0" w14:textId="23D6C20D" w:rsidR="00B90029" w:rsidRPr="00BB50A1" w:rsidRDefault="00610220" w:rsidP="00B7534C">
      <w:pPr>
        <w:pStyle w:val="ListParagraph"/>
        <w:numPr>
          <w:ilvl w:val="0"/>
          <w:numId w:val="5"/>
        </w:numPr>
        <w:spacing w:line="276" w:lineRule="auto"/>
        <w:jc w:val="both"/>
        <w:rPr>
          <w:rFonts w:ascii="Segoe UI" w:hAnsi="Segoe UI" w:cs="Segoe UI"/>
        </w:rPr>
      </w:pPr>
      <w:r w:rsidRPr="00BB50A1">
        <w:rPr>
          <w:rFonts w:ascii="Segoe UI" w:hAnsi="Segoe UI" w:cs="Segoe UI"/>
        </w:rPr>
        <w:t>Xử lý hàng nghìn giao dịch cùng lúc</w:t>
      </w:r>
      <w:r w:rsidRPr="00BB50A1">
        <w:rPr>
          <w:rFonts w:ascii="Segoe UI" w:hAnsi="Segoe UI" w:cs="Segoe UI"/>
          <w:i/>
          <w:highlight w:val="yellow"/>
        </w:rPr>
        <w:t xml:space="preserve"> </w:t>
      </w:r>
    </w:p>
    <w:p w14:paraId="5C07EEA4" w14:textId="75B07289" w:rsidR="005C78A8" w:rsidRPr="00BB50A1" w:rsidRDefault="005C78A8">
      <w:pPr>
        <w:spacing w:after="200" w:line="276" w:lineRule="auto"/>
        <w:rPr>
          <w:rFonts w:ascii="Segoe UI" w:hAnsi="Segoe UI" w:cs="Segoe UI"/>
        </w:rPr>
      </w:pPr>
      <w:r w:rsidRPr="00BB50A1">
        <w:rPr>
          <w:rFonts w:ascii="Segoe UI" w:hAnsi="Segoe UI" w:cs="Segoe UI"/>
        </w:rPr>
        <w:br w:type="page"/>
      </w:r>
    </w:p>
    <w:p w14:paraId="6ABD7CA3" w14:textId="2D1C01B7" w:rsidR="00D23ACF" w:rsidRPr="00BB50A1" w:rsidRDefault="00DC49CE" w:rsidP="007E6584">
      <w:pPr>
        <w:pStyle w:val="Heading3"/>
        <w:spacing w:line="276" w:lineRule="auto"/>
        <w:ind w:hanging="1170"/>
        <w:jc w:val="both"/>
        <w:rPr>
          <w:rFonts w:cs="Segoe UI"/>
        </w:rPr>
      </w:pPr>
      <w:bookmarkStart w:id="34" w:name="_Toc477962832"/>
      <w:r w:rsidRPr="00BB50A1">
        <w:rPr>
          <w:rFonts w:cs="Segoe UI"/>
        </w:rPr>
        <w:t xml:space="preserve">CÁC TÍNH </w:t>
      </w:r>
      <w:r w:rsidRPr="00BB50A1">
        <w:rPr>
          <w:rFonts w:cs="Segoe UI" w:hint="eastAsia"/>
        </w:rPr>
        <w:t>NĂNG</w:t>
      </w:r>
      <w:r w:rsidRPr="00BB50A1">
        <w:rPr>
          <w:rFonts w:cs="Segoe UI"/>
        </w:rPr>
        <w:t xml:space="preserve"> SẼ TRIỂN KHAI</w:t>
      </w:r>
      <w:bookmarkEnd w:id="34"/>
    </w:p>
    <w:p w14:paraId="79AC2FC1" w14:textId="77777777" w:rsidR="00610220" w:rsidRPr="00BB50A1" w:rsidRDefault="00610220" w:rsidP="007E6584">
      <w:pPr>
        <w:pStyle w:val="Heading4"/>
        <w:spacing w:line="276" w:lineRule="auto"/>
        <w:ind w:left="1498" w:hanging="1138"/>
        <w:jc w:val="both"/>
        <w:rPr>
          <w:rFonts w:cs="Segoe UI"/>
        </w:rPr>
      </w:pPr>
      <w:r w:rsidRPr="00BB50A1">
        <w:rPr>
          <w:rFonts w:cs="Segoe UI"/>
        </w:rPr>
        <w:t>CLOUD DMS – NÊN TẢNG CỦA GIẢI PHÁP</w:t>
      </w:r>
    </w:p>
    <w:p w14:paraId="5DB0F007" w14:textId="77777777" w:rsidR="00610220" w:rsidRPr="00BB50A1" w:rsidRDefault="00610220" w:rsidP="00095E09">
      <w:pPr>
        <w:spacing w:line="276" w:lineRule="auto"/>
        <w:jc w:val="both"/>
        <w:rPr>
          <w:rFonts w:ascii="Segoe UI" w:hAnsi="Segoe UI" w:cs="Segoe UI"/>
        </w:rPr>
      </w:pPr>
      <w:r w:rsidRPr="00BB50A1">
        <w:rPr>
          <w:rFonts w:ascii="Segoe UI" w:hAnsi="Segoe UI" w:cs="Segoe UI"/>
        </w:rPr>
        <w:t xml:space="preserve">Giải pháp quản lý phân phối DMSpro dựa trên nền tảng điện toán đám mây tiên tiến nhất để giúp đưa việc quản lý phân phối hàng hóa của khách hàng lên một tầm cao mới, đem lại khả năng kiểm soát trực quan toàn diện, chính xác </w:t>
      </w:r>
      <w:proofErr w:type="gramStart"/>
      <w:r w:rsidRPr="00BB50A1">
        <w:rPr>
          <w:rFonts w:ascii="Segoe UI" w:hAnsi="Segoe UI" w:cs="Segoe UI"/>
        </w:rPr>
        <w:t>theo</w:t>
      </w:r>
      <w:proofErr w:type="gramEnd"/>
      <w:r w:rsidRPr="00BB50A1">
        <w:rPr>
          <w:rFonts w:ascii="Segoe UI" w:hAnsi="Segoe UI" w:cs="Segoe UI"/>
        </w:rPr>
        <w:t xml:space="preserve"> thời gian thực và tăng tối đa lợi nhuận</w:t>
      </w:r>
    </w:p>
    <w:p w14:paraId="240EC058" w14:textId="77777777" w:rsidR="006B3A1D" w:rsidRPr="00BB50A1" w:rsidRDefault="006B3A1D" w:rsidP="00095E09">
      <w:pPr>
        <w:spacing w:line="276" w:lineRule="auto"/>
        <w:jc w:val="both"/>
        <w:rPr>
          <w:rFonts w:ascii="Segoe UI" w:hAnsi="Segoe UI" w:cs="Segoe UI"/>
        </w:rPr>
      </w:pPr>
    </w:p>
    <w:tbl>
      <w:tblPr>
        <w:tblW w:w="9535" w:type="dxa"/>
        <w:tblLook w:val="04A0" w:firstRow="1" w:lastRow="0" w:firstColumn="1" w:lastColumn="0" w:noHBand="0" w:noVBand="1"/>
      </w:tblPr>
      <w:tblGrid>
        <w:gridCol w:w="625"/>
        <w:gridCol w:w="2265"/>
        <w:gridCol w:w="6645"/>
      </w:tblGrid>
      <w:tr w:rsidR="006B3A1D" w:rsidRPr="00BB50A1" w14:paraId="0B9636F7" w14:textId="77777777" w:rsidTr="007D3D9F">
        <w:trPr>
          <w:trHeight w:val="330"/>
          <w:tblHeader/>
        </w:trPr>
        <w:tc>
          <w:tcPr>
            <w:tcW w:w="625" w:type="dxa"/>
            <w:tcBorders>
              <w:top w:val="single" w:sz="4" w:space="0" w:color="auto"/>
              <w:left w:val="single" w:sz="4" w:space="0" w:color="auto"/>
              <w:bottom w:val="single" w:sz="4" w:space="0" w:color="auto"/>
              <w:right w:val="single" w:sz="4" w:space="0" w:color="auto"/>
            </w:tcBorders>
            <w:shd w:val="clear" w:color="000000" w:fill="FDE9D9"/>
            <w:vAlign w:val="center"/>
            <w:hideMark/>
          </w:tcPr>
          <w:p w14:paraId="630BB9DC" w14:textId="77777777" w:rsidR="006B3A1D" w:rsidRPr="00BB50A1" w:rsidRDefault="006B3A1D" w:rsidP="006B3A1D">
            <w:pPr>
              <w:jc w:val="both"/>
              <w:rPr>
                <w:rFonts w:ascii="Segoe UI" w:eastAsia="Times New Roman" w:hAnsi="Segoe UI" w:cs="Segoe UI"/>
                <w:b/>
                <w:bCs/>
                <w:color w:val="000000"/>
              </w:rPr>
            </w:pPr>
            <w:r w:rsidRPr="00BB50A1">
              <w:rPr>
                <w:rFonts w:ascii="Segoe UI" w:eastAsia="Times New Roman" w:hAnsi="Segoe UI" w:cs="Segoe UI"/>
                <w:b/>
                <w:bCs/>
                <w:color w:val="000000"/>
              </w:rPr>
              <w:t>STT</w:t>
            </w:r>
          </w:p>
        </w:tc>
        <w:tc>
          <w:tcPr>
            <w:tcW w:w="2265" w:type="dxa"/>
            <w:tcBorders>
              <w:top w:val="single" w:sz="4" w:space="0" w:color="auto"/>
              <w:left w:val="nil"/>
              <w:bottom w:val="single" w:sz="4" w:space="0" w:color="auto"/>
              <w:right w:val="single" w:sz="4" w:space="0" w:color="auto"/>
            </w:tcBorders>
            <w:shd w:val="clear" w:color="000000" w:fill="FDE9D9"/>
            <w:vAlign w:val="center"/>
            <w:hideMark/>
          </w:tcPr>
          <w:p w14:paraId="53E6222F" w14:textId="77777777" w:rsidR="006B3A1D" w:rsidRPr="00BB50A1" w:rsidRDefault="006B3A1D" w:rsidP="006B3A1D">
            <w:pPr>
              <w:jc w:val="both"/>
              <w:rPr>
                <w:rFonts w:ascii="Segoe UI" w:eastAsia="Times New Roman" w:hAnsi="Segoe UI" w:cs="Segoe UI"/>
                <w:b/>
                <w:bCs/>
                <w:color w:val="000000"/>
              </w:rPr>
            </w:pPr>
            <w:r w:rsidRPr="00BB50A1">
              <w:rPr>
                <w:rFonts w:ascii="Segoe UI" w:eastAsia="Times New Roman" w:hAnsi="Segoe UI" w:cs="Segoe UI"/>
                <w:b/>
                <w:bCs/>
                <w:color w:val="000000"/>
              </w:rPr>
              <w:t>Tính năng</w:t>
            </w:r>
          </w:p>
        </w:tc>
        <w:tc>
          <w:tcPr>
            <w:tcW w:w="6645" w:type="dxa"/>
            <w:tcBorders>
              <w:top w:val="single" w:sz="4" w:space="0" w:color="auto"/>
              <w:left w:val="nil"/>
              <w:bottom w:val="single" w:sz="4" w:space="0" w:color="auto"/>
              <w:right w:val="single" w:sz="4" w:space="0" w:color="auto"/>
            </w:tcBorders>
            <w:shd w:val="clear" w:color="000000" w:fill="FDE9D9"/>
            <w:vAlign w:val="center"/>
            <w:hideMark/>
          </w:tcPr>
          <w:p w14:paraId="3EBA492E" w14:textId="77777777" w:rsidR="006B3A1D" w:rsidRPr="00BB50A1" w:rsidRDefault="006B3A1D" w:rsidP="007D3D9F">
            <w:pPr>
              <w:rPr>
                <w:rFonts w:ascii="Segoe UI" w:eastAsia="Times New Roman" w:hAnsi="Segoe UI" w:cs="Segoe UI"/>
                <w:b/>
                <w:bCs/>
                <w:color w:val="000000"/>
              </w:rPr>
            </w:pPr>
            <w:r w:rsidRPr="00BB50A1">
              <w:rPr>
                <w:rFonts w:ascii="Segoe UI" w:eastAsia="Times New Roman" w:hAnsi="Segoe UI" w:cs="Segoe UI"/>
                <w:b/>
                <w:bCs/>
                <w:color w:val="000000"/>
              </w:rPr>
              <w:t>Mô tả tính năng</w:t>
            </w:r>
          </w:p>
        </w:tc>
      </w:tr>
      <w:tr w:rsidR="006B3A1D" w:rsidRPr="00BB50A1" w14:paraId="27AC31F4" w14:textId="77777777" w:rsidTr="007D3D9F">
        <w:trPr>
          <w:trHeight w:val="330"/>
        </w:trPr>
        <w:tc>
          <w:tcPr>
            <w:tcW w:w="95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CC75FA0" w14:textId="77777777" w:rsidR="006B3A1D" w:rsidRPr="00BB50A1" w:rsidRDefault="006B3A1D" w:rsidP="007D3D9F">
            <w:pPr>
              <w:rPr>
                <w:rFonts w:ascii="Segoe UI" w:eastAsia="Times New Roman" w:hAnsi="Segoe UI" w:cs="Segoe UI"/>
                <w:b/>
                <w:bCs/>
                <w:color w:val="0070C0"/>
              </w:rPr>
            </w:pPr>
            <w:r w:rsidRPr="00475558">
              <w:rPr>
                <w:rFonts w:ascii="Segoe UI" w:eastAsia="Segoe UI" w:hAnsi="Segoe UI" w:cs="Segoe UI"/>
                <w:b/>
                <w:bCs/>
                <w:color w:val="0070C0"/>
              </w:rPr>
              <w:t>A.</w:t>
            </w:r>
            <w:r w:rsidRPr="007A1519">
              <w:rPr>
                <w:rFonts w:ascii="Segoe UI" w:eastAsia="Segoe UI" w:hAnsi="Segoe UI" w:cs="Segoe UI"/>
                <w:b/>
                <w:bCs/>
                <w:color w:val="0070C0"/>
                <w:sz w:val="14"/>
                <w:szCs w:val="14"/>
              </w:rPr>
              <w:t xml:space="preserve">   </w:t>
            </w:r>
            <w:r w:rsidRPr="00475558">
              <w:rPr>
                <w:rFonts w:ascii="Segoe UI" w:eastAsia="Segoe UI" w:hAnsi="Segoe UI" w:cs="Segoe UI"/>
                <w:b/>
                <w:bCs/>
                <w:color w:val="0070C0"/>
              </w:rPr>
              <w:t>QU</w:t>
            </w:r>
            <w:r w:rsidRPr="00BB50A1">
              <w:rPr>
                <w:rFonts w:ascii="Segoe UI" w:eastAsia="Segoe UI" w:hAnsi="Segoe UI" w:cs="Segoe UI"/>
                <w:b/>
                <w:bCs/>
                <w:color w:val="0070C0"/>
              </w:rPr>
              <w:t xml:space="preserve">ẢN LÝ DỮ LIỆU NỀN </w:t>
            </w:r>
          </w:p>
        </w:tc>
      </w:tr>
      <w:tr w:rsidR="006B3A1D" w:rsidRPr="00BB50A1" w14:paraId="13051712" w14:textId="77777777" w:rsidTr="007D3D9F">
        <w:trPr>
          <w:trHeight w:val="132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405134B"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2265" w:type="dxa"/>
            <w:tcBorders>
              <w:top w:val="nil"/>
              <w:left w:val="nil"/>
              <w:bottom w:val="single" w:sz="4" w:space="0" w:color="auto"/>
              <w:right w:val="single" w:sz="4" w:space="0" w:color="auto"/>
            </w:tcBorders>
            <w:shd w:val="clear" w:color="auto" w:fill="auto"/>
            <w:vAlign w:val="center"/>
            <w:hideMark/>
          </w:tcPr>
          <w:p w14:paraId="21C1D9D2"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thông tin địa lý bán hàng</w:t>
            </w:r>
          </w:p>
        </w:tc>
        <w:tc>
          <w:tcPr>
            <w:tcW w:w="6645" w:type="dxa"/>
            <w:tcBorders>
              <w:top w:val="nil"/>
              <w:left w:val="nil"/>
              <w:bottom w:val="single" w:sz="4" w:space="0" w:color="auto"/>
              <w:right w:val="single" w:sz="4" w:space="0" w:color="auto"/>
            </w:tcBorders>
            <w:shd w:val="clear" w:color="auto" w:fill="auto"/>
            <w:vAlign w:val="center"/>
            <w:hideMark/>
          </w:tcPr>
          <w:p w14:paraId="24CE2242"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Quản lý thông tin địa lý (Tình/TP, Quận/Huyện, Phường/Xã, Đường) cho hoạt động bán hàng</w:t>
            </w:r>
            <w:r w:rsidRPr="00BB50A1">
              <w:rPr>
                <w:rFonts w:ascii="Segoe UI" w:eastAsia="Times New Roman" w:hAnsi="Segoe UI" w:cs="Segoe UI"/>
                <w:color w:val="000000"/>
              </w:rPr>
              <w:br/>
            </w:r>
            <w:r w:rsidRPr="00BB50A1">
              <w:rPr>
                <w:rFonts w:ascii="Segoe UI" w:eastAsia="Times New Roman" w:hAnsi="Segoe UI" w:cs="Segoe UI"/>
                <w:i/>
                <w:iCs/>
                <w:color w:val="000000"/>
              </w:rPr>
              <w:t>Thông tin địa lý bán hàng phục vụ cho mục đích báo cáo phân tích số liệu bán hàng ngoài thị trường theo nhu cầu của khách hàng.</w:t>
            </w:r>
          </w:p>
        </w:tc>
      </w:tr>
      <w:tr w:rsidR="006B3A1D" w:rsidRPr="00BB50A1" w14:paraId="6C696DA2" w14:textId="77777777" w:rsidTr="007D3D9F">
        <w:trPr>
          <w:trHeight w:val="264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552BFE4"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2</w:t>
            </w:r>
          </w:p>
        </w:tc>
        <w:tc>
          <w:tcPr>
            <w:tcW w:w="2265" w:type="dxa"/>
            <w:tcBorders>
              <w:top w:val="nil"/>
              <w:left w:val="nil"/>
              <w:bottom w:val="single" w:sz="4" w:space="0" w:color="auto"/>
              <w:right w:val="single" w:sz="4" w:space="0" w:color="auto"/>
            </w:tcBorders>
            <w:shd w:val="clear" w:color="auto" w:fill="auto"/>
            <w:vAlign w:val="center"/>
            <w:hideMark/>
          </w:tcPr>
          <w:p w14:paraId="12986A11"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khu vực bán hàng</w:t>
            </w:r>
          </w:p>
        </w:tc>
        <w:tc>
          <w:tcPr>
            <w:tcW w:w="6645" w:type="dxa"/>
            <w:tcBorders>
              <w:top w:val="nil"/>
              <w:left w:val="nil"/>
              <w:bottom w:val="single" w:sz="4" w:space="0" w:color="auto"/>
              <w:right w:val="single" w:sz="4" w:space="0" w:color="auto"/>
            </w:tcBorders>
            <w:shd w:val="clear" w:color="auto" w:fill="auto"/>
            <w:hideMark/>
          </w:tcPr>
          <w:p w14:paraId="7C29D8A7" w14:textId="77777777" w:rsidR="006B3A1D" w:rsidRPr="00BB50A1" w:rsidRDefault="006B3A1D" w:rsidP="007D3D9F">
            <w:pPr>
              <w:rPr>
                <w:rFonts w:ascii="Segoe UI" w:eastAsia="Times New Roman" w:hAnsi="Segoe UI" w:cs="Segoe UI"/>
                <w:color w:val="000000"/>
              </w:rPr>
            </w:pPr>
            <w:proofErr w:type="gramStart"/>
            <w:r w:rsidRPr="00BB50A1">
              <w:rPr>
                <w:rFonts w:ascii="Segoe UI" w:eastAsia="Times New Roman" w:hAnsi="Segoe UI" w:cs="Segoe UI"/>
                <w:color w:val="000000"/>
              </w:rPr>
              <w:t>- Thiết lập các mức phân cấp bán hàng trong tổ chức bán hàng (ví dụ, Sales Org 1 được tổ chức theo Quốc gia, Vùng, Miền, Khu vực)</w:t>
            </w:r>
            <w:r w:rsidRPr="00BB50A1">
              <w:rPr>
                <w:rFonts w:ascii="Segoe UI" w:eastAsia="Times New Roman" w:hAnsi="Segoe UI" w:cs="Segoe UI"/>
                <w:color w:val="000000"/>
              </w:rPr>
              <w:br/>
              <w:t>- Xây dựng các kênh phân phối và gán vào thư mục phân cấp bán hàng (ví dụ kênh GT sử dụng Sales Org 1, kênh MT sử dụng Sales Org 2)</w:t>
            </w:r>
            <w:r w:rsidRPr="00BB50A1">
              <w:rPr>
                <w:rFonts w:ascii="Segoe UI" w:eastAsia="Times New Roman" w:hAnsi="Segoe UI" w:cs="Segoe UI"/>
                <w:color w:val="000000"/>
              </w:rPr>
              <w:br/>
              <w:t>- Tạo chỉnh khu vực bán hàng và địa bàn phân phối, để hỗ trợ định tuyến bán hàng theo đúng định nghĩa địa bàn phân phối của chi nhánh / nhà phân phối.</w:t>
            </w:r>
            <w:r w:rsidRPr="00BB50A1">
              <w:rPr>
                <w:rFonts w:ascii="Segoe UI" w:eastAsia="Times New Roman" w:hAnsi="Segoe UI" w:cs="Segoe UI"/>
                <w:color w:val="000000"/>
              </w:rPr>
              <w:br/>
            </w:r>
            <w:proofErr w:type="gramEnd"/>
            <w:r w:rsidRPr="00BB50A1">
              <w:rPr>
                <w:rFonts w:ascii="Segoe UI" w:eastAsia="Times New Roman" w:hAnsi="Segoe UI" w:cs="Segoe UI"/>
                <w:i/>
                <w:iCs/>
                <w:color w:val="000000"/>
              </w:rPr>
              <w:t>Thông tin khu vực bán hàng phục vụ cho mục đích báo cáo phân tích số liệu bán hàng ngoài thị trường theo năng lực của đội ngũ nhân viên thị trường.</w:t>
            </w:r>
          </w:p>
        </w:tc>
      </w:tr>
      <w:tr w:rsidR="006B3A1D" w:rsidRPr="00BB50A1" w14:paraId="44F1D6FB" w14:textId="77777777" w:rsidTr="007D3D9F">
        <w:trPr>
          <w:trHeight w:val="231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39FE081"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3</w:t>
            </w:r>
          </w:p>
        </w:tc>
        <w:tc>
          <w:tcPr>
            <w:tcW w:w="2265" w:type="dxa"/>
            <w:tcBorders>
              <w:top w:val="nil"/>
              <w:left w:val="nil"/>
              <w:bottom w:val="single" w:sz="4" w:space="0" w:color="auto"/>
              <w:right w:val="single" w:sz="4" w:space="0" w:color="auto"/>
            </w:tcBorders>
            <w:shd w:val="clear" w:color="auto" w:fill="auto"/>
            <w:vAlign w:val="center"/>
            <w:hideMark/>
          </w:tcPr>
          <w:p w14:paraId="47748A0E"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đội ngũ kinh doanh</w:t>
            </w:r>
          </w:p>
        </w:tc>
        <w:tc>
          <w:tcPr>
            <w:tcW w:w="6645" w:type="dxa"/>
            <w:tcBorders>
              <w:top w:val="nil"/>
              <w:left w:val="nil"/>
              <w:bottom w:val="single" w:sz="4" w:space="0" w:color="auto"/>
              <w:right w:val="single" w:sz="4" w:space="0" w:color="auto"/>
            </w:tcBorders>
            <w:shd w:val="clear" w:color="auto" w:fill="auto"/>
            <w:vAlign w:val="center"/>
            <w:hideMark/>
          </w:tcPr>
          <w:p w14:paraId="5CE12914" w14:textId="7EB6A8D0" w:rsidR="006B3A1D" w:rsidRPr="00BB50A1" w:rsidRDefault="006B3A1D" w:rsidP="007D3D9F">
            <w:pPr>
              <w:rPr>
                <w:rFonts w:ascii="Segoe UI" w:eastAsia="Times New Roman" w:hAnsi="Segoe UI" w:cs="Segoe UI"/>
                <w:color w:val="000000"/>
              </w:rPr>
            </w:pPr>
            <w:proofErr w:type="gramStart"/>
            <w:r w:rsidRPr="00BB50A1">
              <w:rPr>
                <w:rFonts w:ascii="Segoe UI" w:eastAsia="Times New Roman" w:hAnsi="Segoe UI" w:cs="Segoe UI"/>
                <w:color w:val="000000"/>
              </w:rPr>
              <w:t xml:space="preserve">- Quản lý thông tin danh mục đội ngũ kinh doanh và nhân viên bán hàng (GĐBH toàn quốc/chi nhánh/vùng/khu vực, GSBH, </w:t>
            </w:r>
            <w:r w:rsidR="00C67970" w:rsidRPr="00BB50A1">
              <w:rPr>
                <w:rFonts w:ascii="Segoe UI" w:eastAsia="Times New Roman" w:hAnsi="Segoe UI" w:cs="Segoe UI"/>
                <w:color w:val="000000"/>
              </w:rPr>
              <w:t>NVBH</w:t>
            </w:r>
            <w:r w:rsidRPr="00BB50A1">
              <w:rPr>
                <w:rFonts w:ascii="Segoe UI" w:eastAsia="Times New Roman" w:hAnsi="Segoe UI" w:cs="Segoe UI"/>
                <w:color w:val="000000"/>
              </w:rPr>
              <w:t>)</w:t>
            </w:r>
            <w:r w:rsidRPr="00BB50A1">
              <w:rPr>
                <w:rFonts w:ascii="Segoe UI" w:eastAsia="Times New Roman" w:hAnsi="Segoe UI" w:cs="Segoe UI"/>
                <w:color w:val="000000"/>
              </w:rPr>
              <w:br/>
              <w:t>- Gán đội ngũ kinh doanh vào khu vực bán hàng, phân công người phụ trách vào khu vực bán hàng, tuyến bán hàng</w:t>
            </w:r>
            <w:r w:rsidRPr="00BB50A1">
              <w:rPr>
                <w:rFonts w:ascii="Segoe UI" w:eastAsia="Times New Roman" w:hAnsi="Segoe UI" w:cs="Segoe UI"/>
                <w:color w:val="000000"/>
              </w:rPr>
              <w:br/>
              <w:t>- Chỉ định kho cho NVBH khi bán hàng theo xe</w:t>
            </w:r>
            <w:r w:rsidRPr="00BB50A1">
              <w:rPr>
                <w:rFonts w:ascii="Segoe UI" w:eastAsia="Times New Roman" w:hAnsi="Segoe UI" w:cs="Segoe UI"/>
                <w:color w:val="000000"/>
              </w:rPr>
              <w:br/>
            </w:r>
            <w:r w:rsidRPr="00BB50A1">
              <w:rPr>
                <w:rFonts w:ascii="Segoe UI" w:eastAsia="Times New Roman" w:hAnsi="Segoe UI" w:cs="Segoe UI"/>
                <w:i/>
                <w:iCs/>
                <w:color w:val="000000"/>
              </w:rPr>
              <w:t>Một nhân viên có thể quản lý nhiều khu vực bán hàng và đảm bảo chỉ thấy dữ liệu do mình quản lý.</w:t>
            </w:r>
            <w:proofErr w:type="gramEnd"/>
          </w:p>
        </w:tc>
      </w:tr>
      <w:tr w:rsidR="006B3A1D" w:rsidRPr="00BB50A1" w14:paraId="1EA4AE40" w14:textId="77777777" w:rsidTr="007D3D9F">
        <w:trPr>
          <w:trHeight w:val="99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CD1388C"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4</w:t>
            </w:r>
          </w:p>
        </w:tc>
        <w:tc>
          <w:tcPr>
            <w:tcW w:w="2265" w:type="dxa"/>
            <w:tcBorders>
              <w:top w:val="nil"/>
              <w:left w:val="nil"/>
              <w:bottom w:val="single" w:sz="4" w:space="0" w:color="auto"/>
              <w:right w:val="single" w:sz="4" w:space="0" w:color="auto"/>
            </w:tcBorders>
            <w:shd w:val="clear" w:color="auto" w:fill="auto"/>
            <w:vAlign w:val="center"/>
            <w:hideMark/>
          </w:tcPr>
          <w:p w14:paraId="517312C6"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Chi Nhánh/ Nhà Phân Phối</w:t>
            </w:r>
          </w:p>
        </w:tc>
        <w:tc>
          <w:tcPr>
            <w:tcW w:w="6645" w:type="dxa"/>
            <w:tcBorders>
              <w:top w:val="nil"/>
              <w:left w:val="nil"/>
              <w:bottom w:val="single" w:sz="4" w:space="0" w:color="auto"/>
              <w:right w:val="single" w:sz="4" w:space="0" w:color="auto"/>
            </w:tcBorders>
            <w:shd w:val="clear" w:color="auto" w:fill="auto"/>
            <w:vAlign w:val="center"/>
            <w:hideMark/>
          </w:tcPr>
          <w:p w14:paraId="46A40D72"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Quản lý thông tin Chi Nhánh/ Nhà Phân Phối: Tên Chi Nhánh/NPP, Mã số thuế, số điện thoại, thông tin người liên hệ, địa chỉ kinh doanh, địa chỉ giao hàng, địa chỉ hóa đơn…</w:t>
            </w:r>
          </w:p>
        </w:tc>
      </w:tr>
      <w:tr w:rsidR="006B3A1D" w:rsidRPr="00BB50A1" w14:paraId="37572049" w14:textId="77777777" w:rsidTr="007D3D9F">
        <w:trPr>
          <w:trHeight w:val="99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EBD8CF1"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5</w:t>
            </w:r>
          </w:p>
        </w:tc>
        <w:tc>
          <w:tcPr>
            <w:tcW w:w="2265" w:type="dxa"/>
            <w:tcBorders>
              <w:top w:val="nil"/>
              <w:left w:val="nil"/>
              <w:bottom w:val="single" w:sz="4" w:space="0" w:color="auto"/>
              <w:right w:val="single" w:sz="4" w:space="0" w:color="auto"/>
            </w:tcBorders>
            <w:shd w:val="clear" w:color="auto" w:fill="auto"/>
            <w:vAlign w:val="center"/>
            <w:hideMark/>
          </w:tcPr>
          <w:p w14:paraId="38D4BC2A"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Khách Hàng</w:t>
            </w:r>
          </w:p>
        </w:tc>
        <w:tc>
          <w:tcPr>
            <w:tcW w:w="6645" w:type="dxa"/>
            <w:tcBorders>
              <w:top w:val="nil"/>
              <w:left w:val="nil"/>
              <w:bottom w:val="single" w:sz="4" w:space="0" w:color="auto"/>
              <w:right w:val="single" w:sz="4" w:space="0" w:color="auto"/>
            </w:tcBorders>
            <w:shd w:val="clear" w:color="auto" w:fill="auto"/>
            <w:vAlign w:val="center"/>
            <w:hideMark/>
          </w:tcPr>
          <w:p w14:paraId="54435D17"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Quản lý thông tin Khách hàng: Mã/Tên khách hàng, Mã liên kết với Chi nhánh/ NPP, thông tin người liên hệ, địa chỉ kinh doanh, thông tin giao hàng, tọa độ, ảnh đại diện …</w:t>
            </w:r>
          </w:p>
        </w:tc>
      </w:tr>
      <w:tr w:rsidR="006B3A1D" w:rsidRPr="00BB50A1" w14:paraId="1C303D22" w14:textId="77777777" w:rsidTr="007D3D9F">
        <w:trPr>
          <w:trHeight w:val="132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47E5DB3"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6</w:t>
            </w:r>
          </w:p>
        </w:tc>
        <w:tc>
          <w:tcPr>
            <w:tcW w:w="2265" w:type="dxa"/>
            <w:tcBorders>
              <w:top w:val="nil"/>
              <w:left w:val="nil"/>
              <w:bottom w:val="single" w:sz="4" w:space="0" w:color="auto"/>
              <w:right w:val="single" w:sz="4" w:space="0" w:color="auto"/>
            </w:tcBorders>
            <w:shd w:val="clear" w:color="auto" w:fill="auto"/>
            <w:vAlign w:val="center"/>
            <w:hideMark/>
          </w:tcPr>
          <w:p w14:paraId="1EDD52F4"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thông tin sản phẩm</w:t>
            </w:r>
          </w:p>
        </w:tc>
        <w:tc>
          <w:tcPr>
            <w:tcW w:w="6645" w:type="dxa"/>
            <w:tcBorders>
              <w:top w:val="nil"/>
              <w:left w:val="nil"/>
              <w:bottom w:val="single" w:sz="4" w:space="0" w:color="auto"/>
              <w:right w:val="single" w:sz="4" w:space="0" w:color="auto"/>
            </w:tcBorders>
            <w:shd w:val="clear" w:color="auto" w:fill="auto"/>
            <w:hideMark/>
          </w:tcPr>
          <w:p w14:paraId="2BC41396"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 Xây dựng và quản lý danh mục sản phẩm, mã, tên, hệ số quy đổi, đơn vị bán, đơn vị lưu kho, quy cách đóng gói, trọng lượng, thể tích, hương vị, phương pháp xuất kho…</w:t>
            </w:r>
            <w:r w:rsidRPr="00BB50A1">
              <w:rPr>
                <w:rFonts w:ascii="Segoe UI" w:eastAsia="Times New Roman" w:hAnsi="Segoe UI" w:cs="Segoe UI"/>
                <w:color w:val="000000"/>
              </w:rPr>
              <w:br/>
              <w:t>- Quản lý truy xuất thông tin sản phẩm qua LOT, Serial</w:t>
            </w:r>
          </w:p>
        </w:tc>
      </w:tr>
      <w:tr w:rsidR="006B3A1D" w:rsidRPr="00BB50A1" w14:paraId="37C82E6A" w14:textId="77777777" w:rsidTr="007D3D9F">
        <w:trPr>
          <w:trHeight w:val="132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1A5FA73"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7</w:t>
            </w:r>
          </w:p>
        </w:tc>
        <w:tc>
          <w:tcPr>
            <w:tcW w:w="2265" w:type="dxa"/>
            <w:tcBorders>
              <w:top w:val="nil"/>
              <w:left w:val="nil"/>
              <w:bottom w:val="single" w:sz="4" w:space="0" w:color="auto"/>
              <w:right w:val="single" w:sz="4" w:space="0" w:color="auto"/>
            </w:tcBorders>
            <w:shd w:val="clear" w:color="auto" w:fill="auto"/>
            <w:vAlign w:val="center"/>
            <w:hideMark/>
          </w:tcPr>
          <w:p w14:paraId="5785D0FD"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kho</w:t>
            </w:r>
          </w:p>
        </w:tc>
        <w:tc>
          <w:tcPr>
            <w:tcW w:w="6645" w:type="dxa"/>
            <w:tcBorders>
              <w:top w:val="nil"/>
              <w:left w:val="nil"/>
              <w:bottom w:val="single" w:sz="4" w:space="0" w:color="auto"/>
              <w:right w:val="single" w:sz="4" w:space="0" w:color="auto"/>
            </w:tcBorders>
            <w:shd w:val="clear" w:color="auto" w:fill="auto"/>
            <w:vAlign w:val="center"/>
            <w:hideMark/>
          </w:tcPr>
          <w:p w14:paraId="43AF5121"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Cho phép định nghĩa nhiều vị trí kho trong 1 kho (vị trí kho hàng bán, vị trí kho hàng ký gửi…</w:t>
            </w:r>
            <w:proofErr w:type="gramStart"/>
            <w:r w:rsidRPr="00BB50A1">
              <w:rPr>
                <w:rFonts w:ascii="Segoe UI" w:eastAsia="Times New Roman" w:hAnsi="Segoe UI" w:cs="Segoe UI"/>
                <w:color w:val="000000"/>
              </w:rPr>
              <w:t>)</w:t>
            </w:r>
            <w:proofErr w:type="gramEnd"/>
            <w:r w:rsidRPr="00BB50A1">
              <w:rPr>
                <w:rFonts w:ascii="Segoe UI" w:eastAsia="Times New Roman" w:hAnsi="Segoe UI" w:cs="Segoe UI"/>
                <w:color w:val="000000"/>
              </w:rPr>
              <w:br/>
              <w:t>Từng vị trí kho sẽ có các thuộc tính như: Cho phép bán, cho phép nhập, cho phép chuyển kho…</w:t>
            </w:r>
          </w:p>
        </w:tc>
      </w:tr>
      <w:tr w:rsidR="006B3A1D" w:rsidRPr="00BB50A1" w14:paraId="04D30F7D" w14:textId="77777777" w:rsidTr="007D3D9F">
        <w:trPr>
          <w:trHeight w:val="165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5A960AB"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8</w:t>
            </w:r>
          </w:p>
        </w:tc>
        <w:tc>
          <w:tcPr>
            <w:tcW w:w="2265" w:type="dxa"/>
            <w:tcBorders>
              <w:top w:val="nil"/>
              <w:left w:val="nil"/>
              <w:bottom w:val="single" w:sz="4" w:space="0" w:color="auto"/>
              <w:right w:val="single" w:sz="4" w:space="0" w:color="auto"/>
            </w:tcBorders>
            <w:shd w:val="clear" w:color="auto" w:fill="auto"/>
            <w:vAlign w:val="center"/>
            <w:hideMark/>
          </w:tcPr>
          <w:p w14:paraId="1DEE3087"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Thuộc tính DMS</w:t>
            </w:r>
          </w:p>
        </w:tc>
        <w:tc>
          <w:tcPr>
            <w:tcW w:w="6645" w:type="dxa"/>
            <w:tcBorders>
              <w:top w:val="nil"/>
              <w:left w:val="nil"/>
              <w:bottom w:val="single" w:sz="4" w:space="0" w:color="auto"/>
              <w:right w:val="single" w:sz="4" w:space="0" w:color="auto"/>
            </w:tcBorders>
            <w:shd w:val="clear" w:color="auto" w:fill="auto"/>
            <w:vAlign w:val="center"/>
            <w:hideMark/>
          </w:tcPr>
          <w:p w14:paraId="55C86B8E" w14:textId="77777777" w:rsidR="006B3A1D" w:rsidRPr="007A1519" w:rsidRDefault="006B3A1D" w:rsidP="007D3D9F">
            <w:pPr>
              <w:rPr>
                <w:rFonts w:ascii="Segoe UI" w:eastAsia="Times New Roman" w:hAnsi="Segoe UI" w:cs="Segoe UI"/>
                <w:color w:val="000000"/>
              </w:rPr>
            </w:pPr>
            <w:r w:rsidRPr="007A1519">
              <w:rPr>
                <w:rFonts w:ascii="Segoe UI" w:eastAsia="Arial" w:hAnsi="Segoe UI" w:cs="Segoe UI"/>
                <w:color w:val="000000"/>
              </w:rPr>
              <w:t xml:space="preserve">- Định nghĩa </w:t>
            </w:r>
            <w:r w:rsidRPr="00475558">
              <w:rPr>
                <w:rFonts w:ascii="Segoe UI" w:eastAsia="Arial" w:hAnsi="Segoe UI" w:cs="Segoe UI"/>
                <w:color w:val="000000"/>
              </w:rPr>
              <w:t>th</w:t>
            </w:r>
            <w:r w:rsidRPr="00BB50A1">
              <w:rPr>
                <w:rFonts w:ascii="Segoe UI" w:eastAsia="Arial" w:hAnsi="Segoe UI" w:cs="Segoe UI"/>
                <w:color w:val="000000"/>
              </w:rPr>
              <w:t>ông tin thuộc tính DMS cho KH/NPP như Kênh phân phối, Ngành hàng, Phân Loại, Phân nhóm, Khu vực, Vị trí …, gán thuộc tính DMS cho khách hàng, NPP, chi nhánh</w:t>
            </w:r>
            <w:r w:rsidRPr="00BB50A1">
              <w:rPr>
                <w:rFonts w:ascii="Segoe UI" w:eastAsia="Arial" w:hAnsi="Segoe UI" w:cs="Segoe UI"/>
                <w:color w:val="000000"/>
              </w:rPr>
              <w:br/>
              <w:t>-  Quản lý thuộc tính và phân cấp sản phẩm (ngành hàng, ngành hàng phụ, nhãn hàng, nhãn hàng phụ…), gán thuộc tính DMS cho danh mục sản phẩm</w:t>
            </w:r>
          </w:p>
        </w:tc>
      </w:tr>
      <w:tr w:rsidR="006B3A1D" w:rsidRPr="00BB50A1" w14:paraId="262C9BEE" w14:textId="77777777" w:rsidTr="007D3D9F">
        <w:trPr>
          <w:trHeight w:val="198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3005ED47"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9</w:t>
            </w:r>
          </w:p>
        </w:tc>
        <w:tc>
          <w:tcPr>
            <w:tcW w:w="2265" w:type="dxa"/>
            <w:tcBorders>
              <w:top w:val="nil"/>
              <w:left w:val="nil"/>
              <w:bottom w:val="single" w:sz="4" w:space="0" w:color="auto"/>
              <w:right w:val="single" w:sz="4" w:space="0" w:color="auto"/>
            </w:tcBorders>
            <w:shd w:val="clear" w:color="auto" w:fill="auto"/>
            <w:vAlign w:val="center"/>
            <w:hideMark/>
          </w:tcPr>
          <w:p w14:paraId="6E6C7F7A"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Giá</w:t>
            </w:r>
          </w:p>
        </w:tc>
        <w:tc>
          <w:tcPr>
            <w:tcW w:w="6645" w:type="dxa"/>
            <w:tcBorders>
              <w:top w:val="nil"/>
              <w:left w:val="nil"/>
              <w:bottom w:val="single" w:sz="4" w:space="0" w:color="auto"/>
              <w:right w:val="single" w:sz="4" w:space="0" w:color="auto"/>
            </w:tcBorders>
            <w:shd w:val="clear" w:color="auto" w:fill="auto"/>
            <w:vAlign w:val="center"/>
            <w:hideMark/>
          </w:tcPr>
          <w:p w14:paraId="53635E7C"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 xml:space="preserve">Quản lý thông tin giá bán: </w:t>
            </w:r>
            <w:r w:rsidRPr="00BB50A1">
              <w:rPr>
                <w:rFonts w:ascii="Segoe UI" w:eastAsia="Times New Roman" w:hAnsi="Segoe UI" w:cs="Segoe UI"/>
                <w:color w:val="000000"/>
              </w:rPr>
              <w:br/>
              <w:t>- Giá bán được xây dựng trên cơ sở giá chuẩn cho sản phẩm</w:t>
            </w:r>
            <w:r w:rsidRPr="00BB50A1">
              <w:rPr>
                <w:rFonts w:ascii="Segoe UI" w:eastAsia="Times New Roman" w:hAnsi="Segoe UI" w:cs="Segoe UI"/>
                <w:color w:val="000000"/>
              </w:rPr>
              <w:br/>
              <w:t>- Giá bán có thể điều chỉnh theo loại nhóm giá khách hàng dựa trên giá cơ sở (ví dụ khách hàng sĩ sẽ mua = giá chuẩn +1,000 đ.; khách hàng lẻ sẽ mua = giá chuẩn + 1,500đ)</w:t>
            </w:r>
            <w:r w:rsidRPr="00BB50A1">
              <w:rPr>
                <w:rFonts w:ascii="Segoe UI" w:eastAsia="Times New Roman" w:hAnsi="Segoe UI" w:cs="Segoe UI"/>
                <w:color w:val="000000"/>
              </w:rPr>
              <w:br/>
              <w:t>- Định nghĩa giá bán đồng nhất cho tất cả NPP trong cùng 1 tỉnh</w:t>
            </w:r>
          </w:p>
        </w:tc>
      </w:tr>
      <w:tr w:rsidR="006B3A1D" w:rsidRPr="00BB50A1" w14:paraId="7F9045B4" w14:textId="77777777" w:rsidTr="007D3D9F">
        <w:trPr>
          <w:trHeight w:val="132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866CDFC"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10</w:t>
            </w:r>
          </w:p>
        </w:tc>
        <w:tc>
          <w:tcPr>
            <w:tcW w:w="2265" w:type="dxa"/>
            <w:tcBorders>
              <w:top w:val="nil"/>
              <w:left w:val="nil"/>
              <w:bottom w:val="single" w:sz="4" w:space="0" w:color="auto"/>
              <w:right w:val="single" w:sz="4" w:space="0" w:color="auto"/>
            </w:tcBorders>
            <w:shd w:val="clear" w:color="auto" w:fill="auto"/>
            <w:vAlign w:val="center"/>
            <w:hideMark/>
          </w:tcPr>
          <w:p w14:paraId="3AF8EBD4"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Chu kỳ Bán Hàng</w:t>
            </w:r>
          </w:p>
        </w:tc>
        <w:tc>
          <w:tcPr>
            <w:tcW w:w="6645" w:type="dxa"/>
            <w:tcBorders>
              <w:top w:val="nil"/>
              <w:left w:val="nil"/>
              <w:bottom w:val="single" w:sz="4" w:space="0" w:color="auto"/>
              <w:right w:val="single" w:sz="4" w:space="0" w:color="auto"/>
            </w:tcBorders>
            <w:shd w:val="clear" w:color="auto" w:fill="auto"/>
            <w:vAlign w:val="center"/>
            <w:hideMark/>
          </w:tcPr>
          <w:p w14:paraId="7A7BEF17" w14:textId="77777777" w:rsidR="006B3A1D" w:rsidRPr="00BB50A1" w:rsidRDefault="006B3A1D" w:rsidP="007D3D9F">
            <w:pPr>
              <w:rPr>
                <w:rFonts w:ascii="Segoe UI" w:eastAsia="Times New Roman" w:hAnsi="Segoe UI" w:cs="Segoe UI"/>
                <w:color w:val="000000"/>
              </w:rPr>
            </w:pPr>
            <w:proofErr w:type="gramStart"/>
            <w:r w:rsidRPr="00BB50A1">
              <w:rPr>
                <w:rFonts w:ascii="Segoe UI" w:eastAsia="Times New Roman" w:hAnsi="Segoe UI" w:cs="Segoe UI"/>
                <w:color w:val="000000"/>
              </w:rPr>
              <w:t>Khai báo lịch bán hàng theo tuần, tháng, quý, năm trên hệ thống (1 lịch bán hàng chỉ có 4 tuần, và 1 tuần có thể bắt đầu từ thứ Hai đến thứ Bảy, hoặc từ thứ Bảy tuần này đến thứ Sáu tuần sau tùy theo định nghĩa của từng khách hàng.)</w:t>
            </w:r>
            <w:r w:rsidRPr="00BB50A1">
              <w:rPr>
                <w:rFonts w:ascii="Segoe UI" w:eastAsia="Times New Roman" w:hAnsi="Segoe UI" w:cs="Segoe UI"/>
                <w:color w:val="000000"/>
              </w:rPr>
              <w:br/>
            </w:r>
            <w:proofErr w:type="gramEnd"/>
            <w:r w:rsidRPr="00BB50A1">
              <w:rPr>
                <w:rFonts w:ascii="Segoe UI" w:eastAsia="Times New Roman" w:hAnsi="Segoe UI" w:cs="Segoe UI"/>
                <w:color w:val="000000"/>
              </w:rPr>
              <w:t>Khai báo các ngày nghỉ trong năm.</w:t>
            </w:r>
          </w:p>
        </w:tc>
      </w:tr>
      <w:tr w:rsidR="006B3A1D" w:rsidRPr="00BB50A1" w14:paraId="314E0A47" w14:textId="77777777" w:rsidTr="007D3D9F">
        <w:trPr>
          <w:trHeight w:val="297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CCF1070"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11</w:t>
            </w:r>
          </w:p>
        </w:tc>
        <w:tc>
          <w:tcPr>
            <w:tcW w:w="2265" w:type="dxa"/>
            <w:tcBorders>
              <w:top w:val="nil"/>
              <w:left w:val="nil"/>
              <w:bottom w:val="single" w:sz="4" w:space="0" w:color="auto"/>
              <w:right w:val="single" w:sz="4" w:space="0" w:color="auto"/>
            </w:tcBorders>
            <w:shd w:val="clear" w:color="auto" w:fill="auto"/>
            <w:vAlign w:val="center"/>
            <w:hideMark/>
          </w:tcPr>
          <w:p w14:paraId="0EB670E2"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Tuyến bán hàng</w:t>
            </w:r>
          </w:p>
        </w:tc>
        <w:tc>
          <w:tcPr>
            <w:tcW w:w="6645" w:type="dxa"/>
            <w:tcBorders>
              <w:top w:val="nil"/>
              <w:left w:val="nil"/>
              <w:bottom w:val="single" w:sz="4" w:space="0" w:color="auto"/>
              <w:right w:val="single" w:sz="4" w:space="0" w:color="auto"/>
            </w:tcBorders>
            <w:shd w:val="clear" w:color="auto" w:fill="auto"/>
            <w:vAlign w:val="center"/>
            <w:hideMark/>
          </w:tcPr>
          <w:p w14:paraId="08153990"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 Tuyến bán hàng là danh sách những cửa hàng được phân bổ cho NVBH phụ trách, quy định số lượng cửa hàng phải đi viếng thăm vào các ngày trong tuần.</w:t>
            </w:r>
            <w:r w:rsidRPr="00BB50A1">
              <w:rPr>
                <w:rFonts w:ascii="Segoe UI" w:eastAsia="Times New Roman" w:hAnsi="Segoe UI" w:cs="Segoe UI"/>
                <w:color w:val="000000"/>
              </w:rPr>
              <w:br/>
            </w:r>
            <w:proofErr w:type="gramStart"/>
            <w:r w:rsidRPr="00BB50A1">
              <w:rPr>
                <w:rFonts w:ascii="Segoe UI" w:eastAsia="Times New Roman" w:hAnsi="Segoe UI" w:cs="Segoe UI"/>
                <w:color w:val="000000"/>
              </w:rPr>
              <w:t>HO khởi tạo danh sách tuyến bán hàng của công ty, tại thời điểm khởi tạo, có thể chưa có thông tin NVBH mà chỉ biết tuyến bán hàng này thuộc về NPP nào, Area nào và do GSBH nào phụ trách .</w:t>
            </w:r>
            <w:r w:rsidRPr="00BB50A1">
              <w:rPr>
                <w:rFonts w:ascii="Segoe UI" w:eastAsia="Times New Roman" w:hAnsi="Segoe UI" w:cs="Segoe UI"/>
                <w:color w:val="000000"/>
              </w:rPr>
              <w:br/>
            </w:r>
            <w:proofErr w:type="gramEnd"/>
            <w:r w:rsidRPr="00BB50A1">
              <w:rPr>
                <w:rFonts w:ascii="Segoe UI" w:eastAsia="Times New Roman" w:hAnsi="Segoe UI" w:cs="Segoe UI"/>
                <w:color w:val="000000"/>
              </w:rPr>
              <w:t>- Cho phép người dùng cập nhật những thay đổi lịch viếng thăm của tuyến bán hàng trong tương lai nhưng không ảnh hưởng đến lịch viếng thăm hiện tại.</w:t>
            </w:r>
            <w:r w:rsidRPr="00BB50A1">
              <w:rPr>
                <w:rFonts w:ascii="Segoe UI" w:eastAsia="Times New Roman" w:hAnsi="Segoe UI" w:cs="Segoe UI"/>
                <w:color w:val="000000"/>
              </w:rPr>
              <w:br/>
              <w:t xml:space="preserve">- Hỗ trợ chia tuyến trực quan, chỉnh sửa, sao chép, chuyển khách hàng giữa các tuyến, sắp xếp thứ tự khách hàng trong tuyến. </w:t>
            </w:r>
          </w:p>
        </w:tc>
      </w:tr>
      <w:tr w:rsidR="006B3A1D" w:rsidRPr="00BB50A1" w14:paraId="35E99DCC" w14:textId="77777777" w:rsidTr="007D3D9F">
        <w:trPr>
          <w:trHeight w:val="330"/>
        </w:trPr>
        <w:tc>
          <w:tcPr>
            <w:tcW w:w="95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9ED0BC7" w14:textId="77777777" w:rsidR="006B3A1D" w:rsidRPr="00BB50A1" w:rsidRDefault="006B3A1D" w:rsidP="007D3D9F">
            <w:pPr>
              <w:rPr>
                <w:rFonts w:ascii="Segoe UI" w:eastAsia="Times New Roman" w:hAnsi="Segoe UI" w:cs="Segoe UI"/>
                <w:b/>
                <w:bCs/>
                <w:color w:val="0070C0"/>
              </w:rPr>
            </w:pPr>
            <w:r w:rsidRPr="00475558">
              <w:rPr>
                <w:rFonts w:ascii="Segoe UI" w:eastAsia="Segoe UI" w:hAnsi="Segoe UI" w:cs="Segoe UI"/>
                <w:b/>
                <w:bCs/>
                <w:color w:val="0070C0"/>
              </w:rPr>
              <w:t>B.</w:t>
            </w:r>
            <w:r w:rsidRPr="007A1519">
              <w:rPr>
                <w:rFonts w:ascii="Segoe UI" w:eastAsia="Segoe UI" w:hAnsi="Segoe UI" w:cs="Segoe UI"/>
                <w:b/>
                <w:bCs/>
                <w:color w:val="0070C0"/>
                <w:sz w:val="14"/>
                <w:szCs w:val="14"/>
              </w:rPr>
              <w:t xml:space="preserve">    </w:t>
            </w:r>
            <w:r w:rsidRPr="00475558">
              <w:rPr>
                <w:rFonts w:ascii="Segoe UI" w:eastAsia="Segoe UI" w:hAnsi="Segoe UI" w:cs="Segoe UI"/>
                <w:b/>
                <w:bCs/>
                <w:color w:val="0070C0"/>
              </w:rPr>
              <w:t>QU</w:t>
            </w:r>
            <w:r w:rsidRPr="00BB50A1">
              <w:rPr>
                <w:rFonts w:ascii="Segoe UI" w:eastAsia="Segoe UI" w:hAnsi="Segoe UI" w:cs="Segoe UI"/>
                <w:b/>
                <w:bCs/>
                <w:color w:val="0070C0"/>
              </w:rPr>
              <w:t>ẢN LÝ CHƯƠNG TRÌNH HỖ TRỢ THƯƠNG MẠI</w:t>
            </w:r>
          </w:p>
        </w:tc>
      </w:tr>
      <w:tr w:rsidR="006B3A1D" w:rsidRPr="00BB50A1" w14:paraId="315DF3C7" w14:textId="77777777" w:rsidTr="007D3D9F">
        <w:trPr>
          <w:trHeight w:val="36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E57600B"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2265" w:type="dxa"/>
            <w:tcBorders>
              <w:top w:val="nil"/>
              <w:left w:val="nil"/>
              <w:bottom w:val="single" w:sz="4" w:space="0" w:color="auto"/>
              <w:right w:val="single" w:sz="4" w:space="0" w:color="auto"/>
            </w:tcBorders>
            <w:shd w:val="clear" w:color="auto" w:fill="auto"/>
            <w:vAlign w:val="center"/>
            <w:hideMark/>
          </w:tcPr>
          <w:p w14:paraId="590C6408"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chương trình khuyến mãi bán ra (cho khách hàng)</w:t>
            </w:r>
          </w:p>
        </w:tc>
        <w:tc>
          <w:tcPr>
            <w:tcW w:w="6645" w:type="dxa"/>
            <w:tcBorders>
              <w:top w:val="nil"/>
              <w:left w:val="nil"/>
              <w:bottom w:val="single" w:sz="4" w:space="0" w:color="auto"/>
              <w:right w:val="single" w:sz="4" w:space="0" w:color="auto"/>
            </w:tcBorders>
            <w:shd w:val="clear" w:color="auto" w:fill="auto"/>
            <w:vAlign w:val="center"/>
            <w:hideMark/>
          </w:tcPr>
          <w:p w14:paraId="4B665F2C" w14:textId="4AD2FDD7" w:rsidR="006B3A1D" w:rsidRPr="00BB50A1" w:rsidRDefault="006B3A1D" w:rsidP="00983887">
            <w:pPr>
              <w:rPr>
                <w:rFonts w:ascii="Segoe UI" w:eastAsia="Times New Roman" w:hAnsi="Segoe UI" w:cs="Segoe UI"/>
                <w:color w:val="000000"/>
              </w:rPr>
            </w:pPr>
            <w:r w:rsidRPr="00BB50A1">
              <w:rPr>
                <w:rFonts w:ascii="Segoe UI" w:eastAsia="Times New Roman" w:hAnsi="Segoe UI" w:cs="Segoe UI"/>
                <w:b/>
                <w:color w:val="000000"/>
              </w:rPr>
              <w:t>Quản lý các chương trình khuyến mãi thông thường:</w:t>
            </w:r>
            <w:r w:rsidRPr="00BB50A1">
              <w:rPr>
                <w:rFonts w:ascii="Segoe UI" w:eastAsia="Times New Roman" w:hAnsi="Segoe UI" w:cs="Segoe UI"/>
                <w:color w:val="000000"/>
              </w:rPr>
              <w:br/>
              <w:t xml:space="preserve">1/   Khuyến mãi theo theo dòng sản phẩm, nhóm SP, bộ SP trên đơn hàng, </w:t>
            </w:r>
            <w:r w:rsidRPr="00BB50A1">
              <w:rPr>
                <w:rFonts w:ascii="Segoe UI" w:eastAsia="Times New Roman" w:hAnsi="Segoe UI" w:cs="Segoe UI"/>
                <w:color w:val="000000"/>
              </w:rPr>
              <w:br/>
              <w:t xml:space="preserve">2/   Khuyến mãi giá trị đơn hàng, </w:t>
            </w:r>
            <w:r w:rsidRPr="00BB50A1">
              <w:rPr>
                <w:rFonts w:ascii="Segoe UI" w:eastAsia="Times New Roman" w:hAnsi="Segoe UI" w:cs="Segoe UI"/>
                <w:color w:val="000000"/>
              </w:rPr>
              <w:br/>
              <w:t xml:space="preserve">3/   Khuyến mãi áp dụng điều kiện KM theo giá trị sản phẩm, </w:t>
            </w:r>
            <w:r w:rsidRPr="00BB50A1">
              <w:rPr>
                <w:rFonts w:ascii="Segoe UI" w:eastAsia="Times New Roman" w:hAnsi="Segoe UI" w:cs="Segoe UI"/>
                <w:color w:val="000000"/>
              </w:rPr>
              <w:br/>
              <w:t>4/   Khuyến mãi áp dụng điều kiện KM theo SL mua,</w:t>
            </w:r>
            <w:r w:rsidRPr="00BB50A1">
              <w:rPr>
                <w:rFonts w:ascii="Segoe UI" w:eastAsia="Times New Roman" w:hAnsi="Segoe UI" w:cs="Segoe UI"/>
                <w:color w:val="000000"/>
              </w:rPr>
              <w:br/>
              <w:t>5/   Hình thức tặng KM theo %, theo tiền cố định, theo hàng được chỉ định</w:t>
            </w:r>
            <w:r w:rsidRPr="00BB50A1">
              <w:rPr>
                <w:rFonts w:ascii="Segoe UI" w:eastAsia="Times New Roman" w:hAnsi="Segoe UI" w:cs="Segoe UI"/>
                <w:color w:val="000000"/>
              </w:rPr>
              <w:br/>
              <w:t>6/ Cho phép giảm mức KM</w:t>
            </w:r>
            <w:r w:rsidRPr="00BB50A1">
              <w:rPr>
                <w:rFonts w:ascii="Segoe UI" w:eastAsia="Times New Roman" w:hAnsi="Segoe UI" w:cs="Segoe UI"/>
                <w:color w:val="000000"/>
              </w:rPr>
              <w:br/>
            </w:r>
            <w:r w:rsidRPr="00BB50A1">
              <w:rPr>
                <w:rFonts w:ascii="Segoe UI" w:eastAsia="Times New Roman" w:hAnsi="Segoe UI" w:cs="Segoe UI"/>
                <w:b/>
                <w:color w:val="000000"/>
              </w:rPr>
              <w:t>Cơ chế tính khuyến mãi</w:t>
            </w:r>
            <w:r w:rsidRPr="00BB50A1">
              <w:rPr>
                <w:rFonts w:ascii="Segoe UI" w:eastAsia="Times New Roman" w:hAnsi="Segoe UI" w:cs="Segoe UI"/>
                <w:color w:val="000000"/>
              </w:rPr>
              <w:t>: theo số lượng / theo giá trị</w:t>
            </w:r>
            <w:r w:rsidRPr="00BB50A1">
              <w:rPr>
                <w:rFonts w:ascii="Segoe UI" w:eastAsia="Times New Roman" w:hAnsi="Segoe UI" w:cs="Segoe UI"/>
                <w:color w:val="000000"/>
              </w:rPr>
              <w:br/>
            </w:r>
            <w:r w:rsidRPr="00BB50A1">
              <w:rPr>
                <w:rFonts w:ascii="Segoe UI" w:eastAsia="Times New Roman" w:hAnsi="Segoe UI" w:cs="Segoe UI"/>
                <w:b/>
                <w:color w:val="000000"/>
              </w:rPr>
              <w:t>Khuyến mãi áp dụng</w:t>
            </w:r>
            <w:r w:rsidR="007D3D9F" w:rsidRPr="00BB50A1">
              <w:rPr>
                <w:rFonts w:ascii="Segoe UI" w:eastAsia="Times New Roman" w:hAnsi="Segoe UI" w:cs="Segoe UI"/>
                <w:b/>
                <w:color w:val="000000"/>
              </w:rPr>
              <w:t>:</w:t>
            </w:r>
            <w:r w:rsidRPr="00BB50A1">
              <w:rPr>
                <w:rFonts w:ascii="Segoe UI" w:eastAsia="Times New Roman" w:hAnsi="Segoe UI" w:cs="Segoe UI"/>
                <w:color w:val="000000"/>
              </w:rPr>
              <w:t xml:space="preserve"> </w:t>
            </w:r>
            <w:r w:rsidR="00983887" w:rsidRPr="00BB50A1">
              <w:rPr>
                <w:rFonts w:ascii="Segoe UI" w:eastAsia="Times New Roman" w:hAnsi="Segoe UI" w:cs="Segoe UI"/>
                <w:color w:val="000000"/>
              </w:rPr>
              <w:t xml:space="preserve">theo </w:t>
            </w:r>
            <w:r w:rsidRPr="00BB50A1">
              <w:rPr>
                <w:rFonts w:ascii="Segoe UI" w:eastAsia="Times New Roman" w:hAnsi="Segoe UI" w:cs="Segoe UI"/>
                <w:color w:val="000000"/>
              </w:rPr>
              <w:t>danh sách khách hàng, loại khách hàng hoặc tất cả, hoặc theo khu vực, địa lý, khách hàng của NPP / chi nhánh</w:t>
            </w:r>
          </w:p>
        </w:tc>
      </w:tr>
      <w:tr w:rsidR="006B3A1D" w:rsidRPr="00BB50A1" w14:paraId="2AA12CAA" w14:textId="77777777" w:rsidTr="007D3D9F">
        <w:trPr>
          <w:trHeight w:val="462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7C5DD622"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2</w:t>
            </w:r>
          </w:p>
        </w:tc>
        <w:tc>
          <w:tcPr>
            <w:tcW w:w="2265" w:type="dxa"/>
            <w:tcBorders>
              <w:top w:val="nil"/>
              <w:left w:val="nil"/>
              <w:bottom w:val="single" w:sz="4" w:space="0" w:color="auto"/>
              <w:right w:val="single" w:sz="4" w:space="0" w:color="auto"/>
            </w:tcBorders>
            <w:shd w:val="clear" w:color="auto" w:fill="auto"/>
            <w:vAlign w:val="center"/>
            <w:hideMark/>
          </w:tcPr>
          <w:p w14:paraId="36ECC313"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chương trình trưng bày, tích lũy</w:t>
            </w:r>
          </w:p>
        </w:tc>
        <w:tc>
          <w:tcPr>
            <w:tcW w:w="6645" w:type="dxa"/>
            <w:tcBorders>
              <w:top w:val="nil"/>
              <w:left w:val="nil"/>
              <w:bottom w:val="single" w:sz="4" w:space="0" w:color="auto"/>
              <w:right w:val="single" w:sz="4" w:space="0" w:color="auto"/>
            </w:tcBorders>
            <w:shd w:val="clear" w:color="auto" w:fill="auto"/>
            <w:vAlign w:val="center"/>
            <w:hideMark/>
          </w:tcPr>
          <w:p w14:paraId="340478F5"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Quản lý các chương trình hỗ trợ thương mai (trưng bày, tích lũy) cơ bản:</w:t>
            </w:r>
            <w:r w:rsidRPr="00BB50A1">
              <w:rPr>
                <w:rFonts w:ascii="Segoe UI" w:eastAsia="Times New Roman" w:hAnsi="Segoe UI" w:cs="Segoe UI"/>
                <w:color w:val="000000"/>
              </w:rPr>
              <w:br/>
              <w:t>- Định nghĩa danh sách các chương trình HTTM</w:t>
            </w:r>
            <w:r w:rsidRPr="00BB50A1">
              <w:rPr>
                <w:rFonts w:ascii="Segoe UI" w:eastAsia="Times New Roman" w:hAnsi="Segoe UI" w:cs="Segoe UI"/>
                <w:color w:val="000000"/>
              </w:rPr>
              <w:br/>
              <w:t>- Upload danh sách cửa hàng/khách hàng được phép tham gia chương trình HTTM</w:t>
            </w:r>
            <w:r w:rsidRPr="00BB50A1">
              <w:rPr>
                <w:rFonts w:ascii="Segoe UI" w:eastAsia="Times New Roman" w:hAnsi="Segoe UI" w:cs="Segoe UI"/>
                <w:color w:val="000000"/>
              </w:rPr>
              <w:br/>
              <w:t>- Upload kết quả thực hiện HTTM</w:t>
            </w:r>
            <w:r w:rsidRPr="00BB50A1">
              <w:rPr>
                <w:rFonts w:ascii="Segoe UI" w:eastAsia="Times New Roman" w:hAnsi="Segoe UI" w:cs="Segoe UI"/>
                <w:color w:val="000000"/>
              </w:rPr>
              <w:br/>
              <w:t>- Trả thưởng HTTM</w:t>
            </w:r>
            <w:r w:rsidRPr="00BB50A1">
              <w:rPr>
                <w:rFonts w:ascii="Segoe UI" w:eastAsia="Times New Roman" w:hAnsi="Segoe UI" w:cs="Segoe UI"/>
                <w:color w:val="000000"/>
              </w:rPr>
              <w:br/>
              <w:t>- Upload kết quả trả thưởng</w:t>
            </w:r>
            <w:r w:rsidRPr="00BB50A1">
              <w:rPr>
                <w:rFonts w:ascii="Segoe UI" w:eastAsia="Times New Roman" w:hAnsi="Segoe UI" w:cs="Segoe UI"/>
                <w:color w:val="000000"/>
              </w:rPr>
              <w:br/>
              <w:t>- Theo dõi kết quả trả thưởng</w:t>
            </w:r>
            <w:r w:rsidRPr="00BB50A1">
              <w:rPr>
                <w:rFonts w:ascii="Segoe UI" w:eastAsia="Times New Roman" w:hAnsi="Segoe UI" w:cs="Segoe UI"/>
                <w:color w:val="000000"/>
              </w:rPr>
              <w:br/>
            </w:r>
            <w:r w:rsidRPr="00BB50A1">
              <w:rPr>
                <w:rFonts w:ascii="Segoe UI" w:eastAsia="Times New Roman" w:hAnsi="Segoe UI" w:cs="Segoe UI"/>
                <w:color w:val="000000"/>
              </w:rPr>
              <w:br/>
            </w:r>
            <w:r w:rsidRPr="00BB50A1">
              <w:rPr>
                <w:rFonts w:ascii="Segoe UI" w:eastAsia="Times New Roman" w:hAnsi="Segoe UI" w:cs="Segoe UI"/>
                <w:b/>
                <w:color w:val="000000"/>
              </w:rPr>
              <w:t xml:space="preserve">Hình thức chương trình: </w:t>
            </w:r>
            <w:r w:rsidRPr="00BB50A1">
              <w:rPr>
                <w:rFonts w:ascii="Segoe UI" w:eastAsia="Times New Roman" w:hAnsi="Segoe UI" w:cs="Segoe UI"/>
                <w:b/>
                <w:color w:val="000000"/>
              </w:rPr>
              <w:br/>
            </w:r>
            <w:r w:rsidRPr="00BB50A1">
              <w:rPr>
                <w:rFonts w:ascii="Segoe UI" w:eastAsia="Times New Roman" w:hAnsi="Segoe UI" w:cs="Segoe UI"/>
                <w:color w:val="000000"/>
              </w:rPr>
              <w:t>- Thưởng theo chỉ tiêu đăng ký (doanh số tích lũy, theo nhóm SP) trong chu kỳ đánh giá</w:t>
            </w:r>
            <w:r w:rsidRPr="00BB50A1">
              <w:rPr>
                <w:rFonts w:ascii="Segoe UI" w:eastAsia="Times New Roman" w:hAnsi="Segoe UI" w:cs="Segoe UI"/>
                <w:color w:val="000000"/>
              </w:rPr>
              <w:br/>
              <w:t>- Thưởng theo chỉ tiêu đăng ký (doanh số) và kết quả chất lượng trưng bày của sản phẩm</w:t>
            </w:r>
          </w:p>
        </w:tc>
      </w:tr>
      <w:tr w:rsidR="006B3A1D" w:rsidRPr="00BB50A1" w14:paraId="5E6076EF" w14:textId="77777777" w:rsidTr="007D3D9F">
        <w:trPr>
          <w:trHeight w:val="264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43B518D"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3</w:t>
            </w:r>
          </w:p>
        </w:tc>
        <w:tc>
          <w:tcPr>
            <w:tcW w:w="2265" w:type="dxa"/>
            <w:tcBorders>
              <w:top w:val="nil"/>
              <w:left w:val="nil"/>
              <w:bottom w:val="single" w:sz="4" w:space="0" w:color="auto"/>
              <w:right w:val="single" w:sz="4" w:space="0" w:color="auto"/>
            </w:tcBorders>
            <w:shd w:val="clear" w:color="auto" w:fill="auto"/>
            <w:vAlign w:val="center"/>
            <w:hideMark/>
          </w:tcPr>
          <w:p w14:paraId="72B42EE3" w14:textId="77777777" w:rsidR="006B3A1D" w:rsidRPr="00475558"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vật phẩm trưng bày (POSM)</w:t>
            </w:r>
            <w:r w:rsidRPr="007A1519">
              <w:rPr>
                <w:rFonts w:ascii="Segoe UI" w:eastAsia="Times New Roman" w:hAnsi="Segoe UI" w:cs="Segoe UI"/>
                <w:color w:val="000000"/>
                <w:sz w:val="16"/>
                <w:szCs w:val="16"/>
              </w:rPr>
              <w:t> </w:t>
            </w:r>
          </w:p>
        </w:tc>
        <w:tc>
          <w:tcPr>
            <w:tcW w:w="6645" w:type="dxa"/>
            <w:tcBorders>
              <w:top w:val="nil"/>
              <w:left w:val="nil"/>
              <w:bottom w:val="single" w:sz="4" w:space="0" w:color="auto"/>
              <w:right w:val="single" w:sz="4" w:space="0" w:color="auto"/>
            </w:tcBorders>
            <w:shd w:val="clear" w:color="auto" w:fill="auto"/>
            <w:vAlign w:val="center"/>
            <w:hideMark/>
          </w:tcPr>
          <w:p w14:paraId="0577C22A"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Quản lý thông tin vật phẩm trưng bày</w:t>
            </w:r>
            <w:r w:rsidRPr="00BB50A1">
              <w:rPr>
                <w:rFonts w:ascii="Segoe UI" w:eastAsia="Times New Roman" w:hAnsi="Segoe UI" w:cs="Segoe UI"/>
                <w:color w:val="000000"/>
              </w:rPr>
              <w:br/>
              <w:t>- Tạo chỉnh danh mục POSM</w:t>
            </w:r>
            <w:r w:rsidRPr="00BB50A1">
              <w:rPr>
                <w:rFonts w:ascii="Segoe UI" w:eastAsia="Times New Roman" w:hAnsi="Segoe UI" w:cs="Segoe UI"/>
                <w:color w:val="000000"/>
              </w:rPr>
              <w:br/>
              <w:t>- Xuất POSM cho cửa hàng theo đơn bán hàng</w:t>
            </w:r>
            <w:r w:rsidRPr="00BB50A1">
              <w:rPr>
                <w:rFonts w:ascii="Segoe UI" w:eastAsia="Times New Roman" w:hAnsi="Segoe UI" w:cs="Segoe UI"/>
                <w:color w:val="000000"/>
              </w:rPr>
              <w:br/>
              <w:t>- Xuất POSM cho cửa hàng không theo đơn bán hàng</w:t>
            </w:r>
            <w:r w:rsidRPr="00BB50A1">
              <w:rPr>
                <w:rFonts w:ascii="Segoe UI" w:eastAsia="Times New Roman" w:hAnsi="Segoe UI" w:cs="Segoe UI"/>
                <w:color w:val="000000"/>
              </w:rPr>
              <w:br/>
              <w:t>- Xuất POSM cho NVBH</w:t>
            </w:r>
            <w:r w:rsidRPr="00BB50A1">
              <w:rPr>
                <w:rFonts w:ascii="Segoe UI" w:eastAsia="Times New Roman" w:hAnsi="Segoe UI" w:cs="Segoe UI"/>
                <w:color w:val="000000"/>
              </w:rPr>
              <w:br/>
              <w:t>- Theo dõi NXT POSM</w:t>
            </w:r>
            <w:r w:rsidRPr="00BB50A1">
              <w:rPr>
                <w:rFonts w:ascii="Segoe UI" w:eastAsia="Times New Roman" w:hAnsi="Segoe UI" w:cs="Segoe UI"/>
                <w:color w:val="000000"/>
              </w:rPr>
              <w:br/>
              <w:t>- Thu hồi/luân chuyển POSM</w:t>
            </w:r>
            <w:r w:rsidRPr="00BB50A1">
              <w:rPr>
                <w:rFonts w:ascii="Segoe UI" w:eastAsia="Times New Roman" w:hAnsi="Segoe UI" w:cs="Segoe UI"/>
                <w:color w:val="000000"/>
              </w:rPr>
              <w:br/>
              <w:t>- Theo dõi danh sách cửa hàng đang giữ POSM</w:t>
            </w:r>
          </w:p>
        </w:tc>
      </w:tr>
      <w:tr w:rsidR="006B3A1D" w:rsidRPr="00BB50A1" w14:paraId="1260371C" w14:textId="77777777" w:rsidTr="007D3D9F">
        <w:trPr>
          <w:trHeight w:val="330"/>
        </w:trPr>
        <w:tc>
          <w:tcPr>
            <w:tcW w:w="95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5BF9913" w14:textId="77777777" w:rsidR="006B3A1D" w:rsidRPr="00BB50A1" w:rsidRDefault="006B3A1D" w:rsidP="007D3D9F">
            <w:pPr>
              <w:rPr>
                <w:rFonts w:ascii="Segoe UI" w:eastAsia="Times New Roman" w:hAnsi="Segoe UI" w:cs="Segoe UI"/>
                <w:b/>
                <w:bCs/>
                <w:color w:val="0070C0"/>
              </w:rPr>
            </w:pPr>
            <w:r w:rsidRPr="00475558">
              <w:rPr>
                <w:rFonts w:ascii="Segoe UI" w:eastAsia="Segoe UI" w:hAnsi="Segoe UI" w:cs="Segoe UI"/>
                <w:b/>
                <w:bCs/>
                <w:color w:val="0070C0"/>
              </w:rPr>
              <w:t>C.</w:t>
            </w:r>
            <w:r w:rsidRPr="007A1519">
              <w:rPr>
                <w:rFonts w:ascii="Segoe UI" w:eastAsia="Segoe UI" w:hAnsi="Segoe UI" w:cs="Segoe UI"/>
                <w:b/>
                <w:bCs/>
                <w:color w:val="0070C0"/>
                <w:sz w:val="14"/>
                <w:szCs w:val="14"/>
              </w:rPr>
              <w:t xml:space="preserve">    </w:t>
            </w:r>
            <w:r w:rsidRPr="00475558">
              <w:rPr>
                <w:rFonts w:ascii="Segoe UI" w:eastAsia="Segoe UI" w:hAnsi="Segoe UI" w:cs="Segoe UI"/>
                <w:b/>
                <w:bCs/>
                <w:color w:val="0070C0"/>
              </w:rPr>
              <w:t>QU</w:t>
            </w:r>
            <w:r w:rsidRPr="00BB50A1">
              <w:rPr>
                <w:rFonts w:ascii="Segoe UI" w:eastAsia="Segoe UI" w:hAnsi="Segoe UI" w:cs="Segoe UI"/>
                <w:b/>
                <w:bCs/>
                <w:color w:val="0070C0"/>
              </w:rPr>
              <w:t>ẢN LÝ NĂNG SUẤT BÁN HÀNG</w:t>
            </w:r>
          </w:p>
        </w:tc>
      </w:tr>
      <w:tr w:rsidR="006B3A1D" w:rsidRPr="00BB50A1" w14:paraId="45118F0C" w14:textId="77777777" w:rsidTr="007D3D9F">
        <w:trPr>
          <w:trHeight w:val="1980"/>
        </w:trPr>
        <w:tc>
          <w:tcPr>
            <w:tcW w:w="625" w:type="dxa"/>
            <w:vMerge w:val="restart"/>
            <w:tcBorders>
              <w:top w:val="nil"/>
              <w:left w:val="single" w:sz="4" w:space="0" w:color="auto"/>
              <w:bottom w:val="single" w:sz="4" w:space="0" w:color="auto"/>
              <w:right w:val="single" w:sz="4" w:space="0" w:color="auto"/>
            </w:tcBorders>
            <w:shd w:val="clear" w:color="auto" w:fill="auto"/>
            <w:vAlign w:val="center"/>
            <w:hideMark/>
          </w:tcPr>
          <w:p w14:paraId="102EF269"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2265" w:type="dxa"/>
            <w:vMerge w:val="restart"/>
            <w:tcBorders>
              <w:top w:val="nil"/>
              <w:left w:val="single" w:sz="4" w:space="0" w:color="auto"/>
              <w:bottom w:val="single" w:sz="4" w:space="0" w:color="auto"/>
              <w:right w:val="single" w:sz="4" w:space="0" w:color="auto"/>
            </w:tcBorders>
            <w:shd w:val="clear" w:color="auto" w:fill="auto"/>
            <w:vAlign w:val="center"/>
            <w:hideMark/>
          </w:tcPr>
          <w:p w14:paraId="74165353"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năng suất bán hàng</w:t>
            </w:r>
          </w:p>
        </w:tc>
        <w:tc>
          <w:tcPr>
            <w:tcW w:w="6645" w:type="dxa"/>
            <w:tcBorders>
              <w:top w:val="nil"/>
              <w:left w:val="nil"/>
              <w:bottom w:val="single" w:sz="4" w:space="0" w:color="auto"/>
              <w:right w:val="single" w:sz="4" w:space="0" w:color="auto"/>
            </w:tcBorders>
            <w:shd w:val="clear" w:color="auto" w:fill="auto"/>
            <w:vAlign w:val="center"/>
            <w:hideMark/>
          </w:tcPr>
          <w:p w14:paraId="1787854D"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Quản lý năng suất bán hàng của đội ngũ bán hàng và NPP thông qua các chỉ số bán hàng (KPIs) với các chức năng:</w:t>
            </w:r>
            <w:r w:rsidRPr="00BB50A1">
              <w:rPr>
                <w:rFonts w:ascii="Segoe UI" w:eastAsia="Times New Roman" w:hAnsi="Segoe UI" w:cs="Segoe UI"/>
                <w:color w:val="000000"/>
              </w:rPr>
              <w:br/>
              <w:t xml:space="preserve">- Thiết lập KPIs NPP </w:t>
            </w:r>
            <w:r w:rsidRPr="00BB50A1">
              <w:rPr>
                <w:rFonts w:ascii="Segoe UI" w:eastAsia="Times New Roman" w:hAnsi="Segoe UI" w:cs="Segoe UI"/>
                <w:color w:val="000000"/>
              </w:rPr>
              <w:br/>
              <w:t>- Thiết lập KPIs NVBH và đội ngũ quản lý (SM, SS, ASM, RSM)</w:t>
            </w:r>
            <w:r w:rsidRPr="00BB50A1">
              <w:rPr>
                <w:rFonts w:ascii="Segoe UI" w:eastAsia="Times New Roman" w:hAnsi="Segoe UI" w:cs="Segoe UI"/>
                <w:color w:val="000000"/>
              </w:rPr>
              <w:br/>
              <w:t>- Thiết lập KPIs Route</w:t>
            </w:r>
            <w:r w:rsidRPr="00BB50A1">
              <w:rPr>
                <w:rFonts w:ascii="Segoe UI" w:eastAsia="Times New Roman" w:hAnsi="Segoe UI" w:cs="Segoe UI"/>
                <w:color w:val="000000"/>
              </w:rPr>
              <w:br/>
              <w:t>- Theo dõi tiến độ thực hiện KPIs theo chu kỳ đánh giá (hàng tháng, quý, năm)</w:t>
            </w:r>
          </w:p>
        </w:tc>
      </w:tr>
      <w:tr w:rsidR="006B3A1D" w:rsidRPr="00BB50A1" w14:paraId="18E09A8A" w14:textId="77777777" w:rsidTr="007D3D9F">
        <w:trPr>
          <w:trHeight w:val="3300"/>
        </w:trPr>
        <w:tc>
          <w:tcPr>
            <w:tcW w:w="625" w:type="dxa"/>
            <w:vMerge/>
            <w:tcBorders>
              <w:top w:val="nil"/>
              <w:left w:val="single" w:sz="4" w:space="0" w:color="auto"/>
              <w:bottom w:val="single" w:sz="4" w:space="0" w:color="auto"/>
              <w:right w:val="single" w:sz="4" w:space="0" w:color="auto"/>
            </w:tcBorders>
            <w:vAlign w:val="center"/>
            <w:hideMark/>
          </w:tcPr>
          <w:p w14:paraId="4DA9A26A" w14:textId="77777777" w:rsidR="006B3A1D" w:rsidRPr="00BB50A1" w:rsidRDefault="006B3A1D" w:rsidP="006B3A1D">
            <w:pPr>
              <w:rPr>
                <w:rFonts w:ascii="Segoe UI" w:eastAsia="Times New Roman" w:hAnsi="Segoe UI" w:cs="Segoe UI"/>
                <w:color w:val="000000"/>
              </w:rPr>
            </w:pPr>
          </w:p>
        </w:tc>
        <w:tc>
          <w:tcPr>
            <w:tcW w:w="2265" w:type="dxa"/>
            <w:vMerge/>
            <w:tcBorders>
              <w:top w:val="nil"/>
              <w:left w:val="single" w:sz="4" w:space="0" w:color="auto"/>
              <w:bottom w:val="single" w:sz="4" w:space="0" w:color="auto"/>
              <w:right w:val="single" w:sz="4" w:space="0" w:color="auto"/>
            </w:tcBorders>
            <w:vAlign w:val="center"/>
            <w:hideMark/>
          </w:tcPr>
          <w:p w14:paraId="7FC89B4A" w14:textId="77777777" w:rsidR="006B3A1D" w:rsidRPr="00BB50A1" w:rsidRDefault="006B3A1D" w:rsidP="006B3A1D">
            <w:pPr>
              <w:rPr>
                <w:rFonts w:ascii="Segoe UI" w:eastAsia="Times New Roman" w:hAnsi="Segoe UI" w:cs="Segoe UI"/>
                <w:color w:val="000000"/>
              </w:rPr>
            </w:pPr>
          </w:p>
        </w:tc>
        <w:tc>
          <w:tcPr>
            <w:tcW w:w="6645" w:type="dxa"/>
            <w:tcBorders>
              <w:top w:val="nil"/>
              <w:left w:val="nil"/>
              <w:bottom w:val="single" w:sz="4" w:space="0" w:color="auto"/>
              <w:right w:val="single" w:sz="4" w:space="0" w:color="auto"/>
            </w:tcBorders>
            <w:shd w:val="clear" w:color="auto" w:fill="auto"/>
            <w:vAlign w:val="center"/>
            <w:hideMark/>
          </w:tcPr>
          <w:p w14:paraId="4DFA5D78" w14:textId="77777777" w:rsidR="006B3A1D" w:rsidRPr="00BB50A1" w:rsidRDefault="006B3A1D" w:rsidP="007D3D9F">
            <w:pPr>
              <w:rPr>
                <w:rFonts w:ascii="Segoe UI" w:eastAsia="Times New Roman" w:hAnsi="Segoe UI" w:cs="Segoe UI"/>
                <w:b/>
                <w:bCs/>
                <w:color w:val="000000"/>
              </w:rPr>
            </w:pPr>
            <w:r w:rsidRPr="00BB50A1">
              <w:rPr>
                <w:rFonts w:ascii="Segoe UI" w:eastAsia="Times New Roman" w:hAnsi="Segoe UI" w:cs="Segoe UI"/>
                <w:b/>
                <w:bCs/>
                <w:color w:val="000000"/>
              </w:rPr>
              <w:t>Danh sách KPIs:</w:t>
            </w:r>
            <w:r w:rsidRPr="00BB50A1">
              <w:rPr>
                <w:rFonts w:ascii="Segoe UI" w:eastAsia="Times New Roman" w:hAnsi="Segoe UI" w:cs="Segoe UI"/>
                <w:b/>
                <w:bCs/>
                <w:color w:val="000000"/>
              </w:rPr>
              <w:br/>
            </w:r>
            <w:r w:rsidRPr="00BB50A1">
              <w:rPr>
                <w:rFonts w:ascii="Segoe UI" w:eastAsia="Times New Roman" w:hAnsi="Segoe UI" w:cs="Segoe UI"/>
                <w:color w:val="000000"/>
              </w:rPr>
              <w:t>- Tuyến bán hàng (Số outlet Salesman cần viếng thăm trong 1 chu kỳ)</w:t>
            </w:r>
            <w:r w:rsidRPr="00BB50A1">
              <w:rPr>
                <w:rFonts w:ascii="Segoe UI" w:eastAsia="Times New Roman" w:hAnsi="Segoe UI" w:cs="Segoe UI"/>
                <w:color w:val="000000"/>
              </w:rPr>
              <w:br/>
              <w:t>- MCP (Số lần viếng thăm mà Salesman cần viếng thăm trong 1 chu kỳ)</w:t>
            </w:r>
            <w:r w:rsidRPr="00BB50A1">
              <w:rPr>
                <w:rFonts w:ascii="Segoe UI" w:eastAsia="Times New Roman" w:hAnsi="Segoe UI" w:cs="Segoe UI"/>
                <w:color w:val="000000"/>
              </w:rPr>
              <w:br/>
              <w:t>- Doanh số</w:t>
            </w:r>
            <w:r w:rsidRPr="00BB50A1">
              <w:rPr>
                <w:rFonts w:ascii="Segoe UI" w:eastAsia="Times New Roman" w:hAnsi="Segoe UI" w:cs="Segoe UI"/>
                <w:color w:val="000000"/>
              </w:rPr>
              <w:br/>
              <w:t>- Đơn hàng thành công (Số đơn hàng mà Salesman lấy được trong 1 chu kỳ)</w:t>
            </w:r>
            <w:r w:rsidRPr="00BB50A1">
              <w:rPr>
                <w:rFonts w:ascii="Segoe UI" w:eastAsia="Times New Roman" w:hAnsi="Segoe UI" w:cs="Segoe UI"/>
                <w:color w:val="000000"/>
              </w:rPr>
              <w:br/>
              <w:t>- ASO (Số outlet có mua hàng từ Salesman trong 1 chu kỳ)</w:t>
            </w:r>
            <w:r w:rsidRPr="00BB50A1">
              <w:rPr>
                <w:rFonts w:ascii="Segoe UI" w:eastAsia="Times New Roman" w:hAnsi="Segoe UI" w:cs="Segoe UI"/>
                <w:color w:val="000000"/>
              </w:rPr>
              <w:br/>
              <w:t>- Số SKU (Tổng số mặt hàng trên đơn hàng trong 1 chu kỳ)</w:t>
            </w:r>
            <w:r w:rsidRPr="00BB50A1">
              <w:rPr>
                <w:rFonts w:ascii="Segoe UI" w:eastAsia="Times New Roman" w:hAnsi="Segoe UI" w:cs="Segoe UI"/>
                <w:color w:val="000000"/>
              </w:rPr>
              <w:br/>
              <w:t>- LPPC (Số SKU trung bình trên đơn hàng thành công trong 1 chu kỳ)</w:t>
            </w:r>
            <w:r w:rsidRPr="00BB50A1">
              <w:rPr>
                <w:rFonts w:ascii="Segoe UI" w:eastAsia="Times New Roman" w:hAnsi="Segoe UI" w:cs="Segoe UI"/>
                <w:color w:val="000000"/>
              </w:rPr>
              <w:br/>
              <w:t>- Drop-size (Giá trị đơn hàng trung bình trong chu kỳ)</w:t>
            </w:r>
            <w:r w:rsidRPr="00BB50A1">
              <w:rPr>
                <w:rFonts w:ascii="Segoe UI" w:eastAsia="Times New Roman" w:hAnsi="Segoe UI" w:cs="Segoe UI"/>
                <w:color w:val="000000"/>
              </w:rPr>
              <w:br/>
              <w:t>- VPO (Giá trị trung bình đã bán cho outlet trong chu kỳ)</w:t>
            </w:r>
          </w:p>
        </w:tc>
      </w:tr>
      <w:tr w:rsidR="006B3A1D" w:rsidRPr="00BB50A1" w14:paraId="2CAC62B7" w14:textId="77777777" w:rsidTr="007D3D9F">
        <w:trPr>
          <w:trHeight w:val="330"/>
        </w:trPr>
        <w:tc>
          <w:tcPr>
            <w:tcW w:w="95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B9560B8" w14:textId="77777777" w:rsidR="006B3A1D" w:rsidRPr="00BB50A1" w:rsidRDefault="006B3A1D" w:rsidP="007D3D9F">
            <w:pPr>
              <w:rPr>
                <w:rFonts w:ascii="Segoe UI" w:eastAsia="Times New Roman" w:hAnsi="Segoe UI" w:cs="Segoe UI"/>
                <w:b/>
                <w:bCs/>
                <w:color w:val="0070C0"/>
              </w:rPr>
            </w:pPr>
            <w:r w:rsidRPr="00475558">
              <w:rPr>
                <w:rFonts w:ascii="Segoe UI" w:eastAsia="Segoe UI" w:hAnsi="Segoe UI" w:cs="Segoe UI"/>
                <w:b/>
                <w:bCs/>
                <w:color w:val="0070C0"/>
              </w:rPr>
              <w:t>D.</w:t>
            </w:r>
            <w:r w:rsidRPr="007A1519">
              <w:rPr>
                <w:rFonts w:ascii="Segoe UI" w:eastAsia="Segoe UI" w:hAnsi="Segoe UI" w:cs="Segoe UI"/>
                <w:b/>
                <w:bCs/>
                <w:color w:val="0070C0"/>
                <w:sz w:val="14"/>
                <w:szCs w:val="14"/>
              </w:rPr>
              <w:t xml:space="preserve">   </w:t>
            </w:r>
            <w:r w:rsidRPr="00475558">
              <w:rPr>
                <w:rFonts w:ascii="Segoe UI" w:eastAsia="Segoe UI" w:hAnsi="Segoe UI" w:cs="Segoe UI"/>
                <w:b/>
                <w:bCs/>
                <w:color w:val="0070C0"/>
              </w:rPr>
              <w:t>QU</w:t>
            </w:r>
            <w:r w:rsidRPr="00BB50A1">
              <w:rPr>
                <w:rFonts w:ascii="Segoe UI" w:eastAsia="Segoe UI" w:hAnsi="Segoe UI" w:cs="Segoe UI"/>
                <w:b/>
                <w:bCs/>
                <w:color w:val="0070C0"/>
              </w:rPr>
              <w:t>ẢN LÝ MUA HÀNG - PO</w:t>
            </w:r>
          </w:p>
        </w:tc>
      </w:tr>
      <w:tr w:rsidR="006B3A1D" w:rsidRPr="00BB50A1" w14:paraId="613CF941" w14:textId="77777777" w:rsidTr="007D3D9F">
        <w:trPr>
          <w:trHeight w:val="66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C53C14C"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2265" w:type="dxa"/>
            <w:tcBorders>
              <w:top w:val="nil"/>
              <w:left w:val="nil"/>
              <w:bottom w:val="single" w:sz="4" w:space="0" w:color="auto"/>
              <w:right w:val="single" w:sz="4" w:space="0" w:color="auto"/>
            </w:tcBorders>
            <w:shd w:val="clear" w:color="auto" w:fill="auto"/>
            <w:vAlign w:val="center"/>
            <w:hideMark/>
          </w:tcPr>
          <w:p w14:paraId="642B7100"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Nhập đơn đặt mua hàng</w:t>
            </w:r>
          </w:p>
        </w:tc>
        <w:tc>
          <w:tcPr>
            <w:tcW w:w="6645" w:type="dxa"/>
            <w:tcBorders>
              <w:top w:val="nil"/>
              <w:left w:val="nil"/>
              <w:bottom w:val="single" w:sz="4" w:space="0" w:color="auto"/>
              <w:right w:val="single" w:sz="4" w:space="0" w:color="auto"/>
            </w:tcBorders>
            <w:shd w:val="clear" w:color="auto" w:fill="auto"/>
            <w:vAlign w:val="center"/>
            <w:hideMark/>
          </w:tcPr>
          <w:p w14:paraId="719AF885"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công ty nhập đơn đặt mua hàng từ NCC hoặc NPP/chi nhánh/đại lý đặt hàng về công ty.</w:t>
            </w:r>
          </w:p>
        </w:tc>
      </w:tr>
      <w:tr w:rsidR="006B3A1D" w:rsidRPr="00BB50A1" w14:paraId="0D4F9C31" w14:textId="77777777" w:rsidTr="007D3D9F">
        <w:trPr>
          <w:trHeight w:val="66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7B332507"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2</w:t>
            </w:r>
          </w:p>
        </w:tc>
        <w:tc>
          <w:tcPr>
            <w:tcW w:w="2265" w:type="dxa"/>
            <w:tcBorders>
              <w:top w:val="nil"/>
              <w:left w:val="nil"/>
              <w:bottom w:val="single" w:sz="4" w:space="0" w:color="auto"/>
              <w:right w:val="single" w:sz="4" w:space="0" w:color="auto"/>
            </w:tcBorders>
            <w:shd w:val="clear" w:color="auto" w:fill="auto"/>
            <w:vAlign w:val="center"/>
            <w:hideMark/>
          </w:tcPr>
          <w:p w14:paraId="74206564"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Nhập đơn nhập hàng</w:t>
            </w:r>
          </w:p>
        </w:tc>
        <w:tc>
          <w:tcPr>
            <w:tcW w:w="6645" w:type="dxa"/>
            <w:tcBorders>
              <w:top w:val="nil"/>
              <w:left w:val="nil"/>
              <w:bottom w:val="single" w:sz="4" w:space="0" w:color="auto"/>
              <w:right w:val="single" w:sz="4" w:space="0" w:color="auto"/>
            </w:tcBorders>
            <w:shd w:val="clear" w:color="auto" w:fill="auto"/>
            <w:vAlign w:val="center"/>
            <w:hideMark/>
          </w:tcPr>
          <w:p w14:paraId="19DEA43E"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công ty nhập hàng vào kho theo phiếu giao hàng của NCC, hoặc NPP/chi nhánh/đại lý nhập hàng từ công ty</w:t>
            </w:r>
          </w:p>
        </w:tc>
      </w:tr>
      <w:tr w:rsidR="006B3A1D" w:rsidRPr="00BB50A1" w14:paraId="477AEAE2" w14:textId="77777777" w:rsidTr="007D3D9F">
        <w:trPr>
          <w:trHeight w:val="66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227CA15"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3</w:t>
            </w:r>
          </w:p>
        </w:tc>
        <w:tc>
          <w:tcPr>
            <w:tcW w:w="2265" w:type="dxa"/>
            <w:tcBorders>
              <w:top w:val="nil"/>
              <w:left w:val="nil"/>
              <w:bottom w:val="single" w:sz="4" w:space="0" w:color="auto"/>
              <w:right w:val="single" w:sz="4" w:space="0" w:color="auto"/>
            </w:tcBorders>
            <w:shd w:val="clear" w:color="auto" w:fill="auto"/>
            <w:vAlign w:val="center"/>
            <w:hideMark/>
          </w:tcPr>
          <w:p w14:paraId="0B807002"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Nhập đơn trả hàng</w:t>
            </w:r>
          </w:p>
        </w:tc>
        <w:tc>
          <w:tcPr>
            <w:tcW w:w="6645" w:type="dxa"/>
            <w:tcBorders>
              <w:top w:val="nil"/>
              <w:left w:val="nil"/>
              <w:bottom w:val="single" w:sz="4" w:space="0" w:color="auto"/>
              <w:right w:val="single" w:sz="4" w:space="0" w:color="auto"/>
            </w:tcBorders>
            <w:shd w:val="clear" w:color="auto" w:fill="auto"/>
            <w:vAlign w:val="center"/>
            <w:hideMark/>
          </w:tcPr>
          <w:p w14:paraId="5955B12D"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Để công ty hủy đơn nhập sai, hoặc trả hàng lại cho NCC, hoặc NPP/chi nhánh/đại lý hủy trả hàng cho công ty</w:t>
            </w:r>
          </w:p>
        </w:tc>
      </w:tr>
      <w:tr w:rsidR="006B3A1D" w:rsidRPr="00BB50A1" w14:paraId="239FAAEE"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191AA48"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4</w:t>
            </w:r>
          </w:p>
        </w:tc>
        <w:tc>
          <w:tcPr>
            <w:tcW w:w="2265" w:type="dxa"/>
            <w:tcBorders>
              <w:top w:val="nil"/>
              <w:left w:val="nil"/>
              <w:bottom w:val="single" w:sz="4" w:space="0" w:color="auto"/>
              <w:right w:val="single" w:sz="4" w:space="0" w:color="auto"/>
            </w:tcBorders>
            <w:shd w:val="clear" w:color="auto" w:fill="auto"/>
            <w:vAlign w:val="center"/>
            <w:hideMark/>
          </w:tcPr>
          <w:p w14:paraId="5C3E5F40"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Phiếu đặt hàng</w:t>
            </w:r>
          </w:p>
        </w:tc>
        <w:tc>
          <w:tcPr>
            <w:tcW w:w="6645" w:type="dxa"/>
            <w:tcBorders>
              <w:top w:val="nil"/>
              <w:left w:val="nil"/>
              <w:bottom w:val="single" w:sz="4" w:space="0" w:color="auto"/>
              <w:right w:val="single" w:sz="4" w:space="0" w:color="auto"/>
            </w:tcBorders>
            <w:shd w:val="clear" w:color="auto" w:fill="auto"/>
            <w:vAlign w:val="center"/>
            <w:hideMark/>
          </w:tcPr>
          <w:p w14:paraId="5FD904F2"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in ra nếu cần thiết</w:t>
            </w:r>
          </w:p>
        </w:tc>
      </w:tr>
      <w:tr w:rsidR="006B3A1D" w:rsidRPr="00BB50A1" w14:paraId="4CF9A03F"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3F6D3F55"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5</w:t>
            </w:r>
          </w:p>
        </w:tc>
        <w:tc>
          <w:tcPr>
            <w:tcW w:w="2265" w:type="dxa"/>
            <w:tcBorders>
              <w:top w:val="nil"/>
              <w:left w:val="nil"/>
              <w:bottom w:val="single" w:sz="4" w:space="0" w:color="auto"/>
              <w:right w:val="single" w:sz="4" w:space="0" w:color="auto"/>
            </w:tcBorders>
            <w:shd w:val="clear" w:color="auto" w:fill="auto"/>
            <w:vAlign w:val="center"/>
            <w:hideMark/>
          </w:tcPr>
          <w:p w14:paraId="5D2375AC"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Phiếu nhập hàng</w:t>
            </w:r>
          </w:p>
        </w:tc>
        <w:tc>
          <w:tcPr>
            <w:tcW w:w="6645" w:type="dxa"/>
            <w:tcBorders>
              <w:top w:val="nil"/>
              <w:left w:val="nil"/>
              <w:bottom w:val="single" w:sz="4" w:space="0" w:color="auto"/>
              <w:right w:val="single" w:sz="4" w:space="0" w:color="auto"/>
            </w:tcBorders>
            <w:shd w:val="clear" w:color="auto" w:fill="auto"/>
            <w:vAlign w:val="center"/>
            <w:hideMark/>
          </w:tcPr>
          <w:p w14:paraId="34662080"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in ra nếu cần thiết</w:t>
            </w:r>
          </w:p>
        </w:tc>
      </w:tr>
      <w:tr w:rsidR="006B3A1D" w:rsidRPr="00BB50A1" w14:paraId="5D5647FD" w14:textId="77777777" w:rsidTr="007D3D9F">
        <w:trPr>
          <w:trHeight w:val="330"/>
        </w:trPr>
        <w:tc>
          <w:tcPr>
            <w:tcW w:w="95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F85713F" w14:textId="77777777" w:rsidR="006B3A1D" w:rsidRPr="00BB50A1" w:rsidRDefault="006B3A1D" w:rsidP="007D3D9F">
            <w:pPr>
              <w:rPr>
                <w:rFonts w:ascii="Segoe UI" w:eastAsia="Times New Roman" w:hAnsi="Segoe UI" w:cs="Segoe UI"/>
                <w:b/>
                <w:bCs/>
                <w:color w:val="0070C0"/>
              </w:rPr>
            </w:pPr>
            <w:r w:rsidRPr="00475558">
              <w:rPr>
                <w:rFonts w:ascii="Segoe UI" w:eastAsia="Segoe UI" w:hAnsi="Segoe UI" w:cs="Segoe UI"/>
                <w:b/>
                <w:bCs/>
                <w:color w:val="0070C0"/>
              </w:rPr>
              <w:t>E.</w:t>
            </w:r>
            <w:r w:rsidRPr="007A1519">
              <w:rPr>
                <w:rFonts w:ascii="Segoe UI" w:eastAsia="Segoe UI" w:hAnsi="Segoe UI" w:cs="Segoe UI"/>
                <w:b/>
                <w:bCs/>
                <w:color w:val="0070C0"/>
                <w:sz w:val="14"/>
                <w:szCs w:val="14"/>
              </w:rPr>
              <w:t xml:space="preserve">    </w:t>
            </w:r>
            <w:r w:rsidRPr="00475558">
              <w:rPr>
                <w:rFonts w:ascii="Segoe UI" w:eastAsia="Segoe UI" w:hAnsi="Segoe UI" w:cs="Segoe UI"/>
                <w:b/>
                <w:bCs/>
                <w:color w:val="0070C0"/>
              </w:rPr>
              <w:t>QU</w:t>
            </w:r>
            <w:r w:rsidRPr="00BB50A1">
              <w:rPr>
                <w:rFonts w:ascii="Segoe UI" w:eastAsia="Segoe UI" w:hAnsi="Segoe UI" w:cs="Segoe UI"/>
                <w:b/>
                <w:bCs/>
                <w:color w:val="0070C0"/>
              </w:rPr>
              <w:t>ẢN LÝ BÁN HÀNG - SO</w:t>
            </w:r>
          </w:p>
        </w:tc>
      </w:tr>
      <w:tr w:rsidR="006B3A1D" w:rsidRPr="00BB50A1" w14:paraId="656D1835" w14:textId="77777777" w:rsidTr="007D3D9F">
        <w:trPr>
          <w:trHeight w:val="66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214A766" w14:textId="77777777" w:rsidR="006B3A1D" w:rsidRPr="00475558" w:rsidRDefault="006B3A1D" w:rsidP="006B3A1D">
            <w:pPr>
              <w:jc w:val="right"/>
              <w:rPr>
                <w:rFonts w:ascii="Segoe UI" w:eastAsia="Times New Roman" w:hAnsi="Segoe UI" w:cs="Segoe UI"/>
                <w:color w:val="000000"/>
              </w:rPr>
            </w:pPr>
            <w:r w:rsidRPr="00475558">
              <w:rPr>
                <w:rFonts w:ascii="Segoe UI" w:eastAsia="Times New Roman" w:hAnsi="Segoe UI" w:cs="Segoe UI"/>
                <w:color w:val="000000"/>
              </w:rPr>
              <w:t>1</w:t>
            </w:r>
          </w:p>
        </w:tc>
        <w:tc>
          <w:tcPr>
            <w:tcW w:w="2265" w:type="dxa"/>
            <w:tcBorders>
              <w:top w:val="nil"/>
              <w:left w:val="nil"/>
              <w:bottom w:val="single" w:sz="4" w:space="0" w:color="auto"/>
              <w:right w:val="single" w:sz="4" w:space="0" w:color="auto"/>
            </w:tcBorders>
            <w:shd w:val="clear" w:color="auto" w:fill="auto"/>
            <w:vAlign w:val="center"/>
            <w:hideMark/>
          </w:tcPr>
          <w:p w14:paraId="7D66E2DF"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Tạo chỉnh đơn bán hàng đặt trước giao sau</w:t>
            </w:r>
          </w:p>
        </w:tc>
        <w:tc>
          <w:tcPr>
            <w:tcW w:w="6645" w:type="dxa"/>
            <w:tcBorders>
              <w:top w:val="nil"/>
              <w:left w:val="nil"/>
              <w:bottom w:val="single" w:sz="4" w:space="0" w:color="auto"/>
              <w:right w:val="single" w:sz="4" w:space="0" w:color="auto"/>
            </w:tcBorders>
            <w:shd w:val="clear" w:color="auto" w:fill="auto"/>
            <w:vAlign w:val="center"/>
            <w:hideMark/>
          </w:tcPr>
          <w:p w14:paraId="6F1A77A6"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Để công ty xử lý các đơn đặt hàng từ NPP/chi nhánh/đại lý gửi lên từ hệ thống hoặc đặt hàng qua điện thoại/Email</w:t>
            </w:r>
          </w:p>
        </w:tc>
      </w:tr>
      <w:tr w:rsidR="006B3A1D" w:rsidRPr="00BB50A1" w14:paraId="15605DCD" w14:textId="77777777" w:rsidTr="007D3D9F">
        <w:trPr>
          <w:trHeight w:val="66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546A1AA" w14:textId="77777777" w:rsidR="006B3A1D" w:rsidRPr="00475558" w:rsidRDefault="006B3A1D" w:rsidP="006B3A1D">
            <w:pPr>
              <w:jc w:val="right"/>
              <w:rPr>
                <w:rFonts w:ascii="Segoe UI" w:eastAsia="Times New Roman" w:hAnsi="Segoe UI" w:cs="Segoe UI"/>
                <w:color w:val="000000"/>
              </w:rPr>
            </w:pPr>
            <w:r w:rsidRPr="00475558">
              <w:rPr>
                <w:rFonts w:ascii="Segoe UI" w:eastAsia="Times New Roman" w:hAnsi="Segoe UI" w:cs="Segoe UI"/>
                <w:color w:val="000000"/>
              </w:rPr>
              <w:t>2</w:t>
            </w:r>
          </w:p>
        </w:tc>
        <w:tc>
          <w:tcPr>
            <w:tcW w:w="2265" w:type="dxa"/>
            <w:tcBorders>
              <w:top w:val="nil"/>
              <w:left w:val="nil"/>
              <w:bottom w:val="single" w:sz="4" w:space="0" w:color="auto"/>
              <w:right w:val="single" w:sz="4" w:space="0" w:color="auto"/>
            </w:tcBorders>
            <w:shd w:val="clear" w:color="auto" w:fill="auto"/>
            <w:vAlign w:val="center"/>
            <w:hideMark/>
          </w:tcPr>
          <w:p w14:paraId="21B4CCA1"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Tạo chỉnh đơn bán hàng trực tiếp</w:t>
            </w:r>
          </w:p>
        </w:tc>
        <w:tc>
          <w:tcPr>
            <w:tcW w:w="6645" w:type="dxa"/>
            <w:tcBorders>
              <w:top w:val="nil"/>
              <w:left w:val="nil"/>
              <w:bottom w:val="single" w:sz="4" w:space="0" w:color="auto"/>
              <w:right w:val="single" w:sz="4" w:space="0" w:color="auto"/>
            </w:tcBorders>
            <w:shd w:val="clear" w:color="auto" w:fill="auto"/>
            <w:vAlign w:val="center"/>
            <w:hideMark/>
          </w:tcPr>
          <w:p w14:paraId="301AF61C"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 xml:space="preserve">Để công ty xử lý các đơn bán hàng trực tiếp tại kho công ty; hoặc NPP/chi nhánh/đại lý xử lý các đơn bán hàng tại kho NPP/đại lý/chi nhánh </w:t>
            </w:r>
          </w:p>
        </w:tc>
      </w:tr>
      <w:tr w:rsidR="006B3A1D" w:rsidRPr="00BB50A1" w14:paraId="3028EF01" w14:textId="77777777" w:rsidTr="007D3D9F">
        <w:trPr>
          <w:trHeight w:val="198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CFB3BD8" w14:textId="77777777" w:rsidR="006B3A1D" w:rsidRPr="00475558" w:rsidRDefault="006B3A1D" w:rsidP="006B3A1D">
            <w:pPr>
              <w:jc w:val="right"/>
              <w:rPr>
                <w:rFonts w:ascii="Segoe UI" w:eastAsia="Times New Roman" w:hAnsi="Segoe UI" w:cs="Segoe UI"/>
                <w:color w:val="000000"/>
              </w:rPr>
            </w:pPr>
            <w:r w:rsidRPr="00475558">
              <w:rPr>
                <w:rFonts w:ascii="Segoe UI" w:eastAsia="Times New Roman" w:hAnsi="Segoe UI" w:cs="Segoe UI"/>
                <w:color w:val="000000"/>
              </w:rPr>
              <w:t>3</w:t>
            </w:r>
          </w:p>
        </w:tc>
        <w:tc>
          <w:tcPr>
            <w:tcW w:w="2265" w:type="dxa"/>
            <w:tcBorders>
              <w:top w:val="nil"/>
              <w:left w:val="nil"/>
              <w:bottom w:val="single" w:sz="4" w:space="0" w:color="auto"/>
              <w:right w:val="single" w:sz="4" w:space="0" w:color="auto"/>
            </w:tcBorders>
            <w:shd w:val="clear" w:color="auto" w:fill="auto"/>
            <w:vAlign w:val="center"/>
            <w:hideMark/>
          </w:tcPr>
          <w:p w14:paraId="3D33940D"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Tạo chỉnh đơn bán hàng theo xe</w:t>
            </w:r>
          </w:p>
        </w:tc>
        <w:tc>
          <w:tcPr>
            <w:tcW w:w="6645" w:type="dxa"/>
            <w:tcBorders>
              <w:top w:val="nil"/>
              <w:left w:val="nil"/>
              <w:bottom w:val="single" w:sz="4" w:space="0" w:color="auto"/>
              <w:right w:val="single" w:sz="4" w:space="0" w:color="auto"/>
            </w:tcBorders>
            <w:shd w:val="clear" w:color="auto" w:fill="auto"/>
            <w:vAlign w:val="center"/>
            <w:hideMark/>
          </w:tcPr>
          <w:p w14:paraId="7EC3949B"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 xml:space="preserve">Để Chi nhánh/NPP/Đại lý xử lý các đơn hàng do NVBH bán trực tiếp ngoài thị trường: </w:t>
            </w:r>
            <w:r w:rsidRPr="00BB50A1">
              <w:rPr>
                <w:rFonts w:ascii="Segoe UI" w:eastAsia="Times New Roman" w:hAnsi="Segoe UI" w:cs="Segoe UI"/>
                <w:color w:val="000000"/>
              </w:rPr>
              <w:br/>
              <w:t>- Hàng được chuyển từ kho chính sang kho NVBH trước khi ra thị trường</w:t>
            </w:r>
            <w:r w:rsidRPr="00BB50A1">
              <w:rPr>
                <w:rFonts w:ascii="Segoe UI" w:eastAsia="Times New Roman" w:hAnsi="Segoe UI" w:cs="Segoe UI"/>
                <w:color w:val="000000"/>
              </w:rPr>
              <w:br/>
              <w:t>- NVBH bán hàng và thu tiền cho khách hàng ngoài thị trường, thông tin đơn hàng được tự động gởi về hệ thống và tự động xác nhận giao hàng thành công</w:t>
            </w:r>
            <w:r w:rsidRPr="00BB50A1">
              <w:rPr>
                <w:rFonts w:ascii="Segoe UI" w:eastAsia="Times New Roman" w:hAnsi="Segoe UI" w:cs="Segoe UI"/>
                <w:color w:val="000000"/>
              </w:rPr>
              <w:br/>
              <w:t>- Hàng được trả về kho chính nếu vẫn còn tồn kho sau khi đi thị trường</w:t>
            </w:r>
          </w:p>
        </w:tc>
      </w:tr>
      <w:tr w:rsidR="006B3A1D" w:rsidRPr="00BB50A1" w14:paraId="6E04A743"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D65B409" w14:textId="77777777" w:rsidR="006B3A1D" w:rsidRPr="00475558" w:rsidRDefault="006B3A1D" w:rsidP="006B3A1D">
            <w:pPr>
              <w:jc w:val="right"/>
              <w:rPr>
                <w:rFonts w:ascii="Segoe UI" w:eastAsia="Times New Roman" w:hAnsi="Segoe UI" w:cs="Segoe UI"/>
                <w:color w:val="000000"/>
              </w:rPr>
            </w:pPr>
            <w:r w:rsidRPr="00475558">
              <w:rPr>
                <w:rFonts w:ascii="Segoe UI" w:eastAsia="Times New Roman" w:hAnsi="Segoe UI" w:cs="Segoe UI"/>
                <w:color w:val="000000"/>
              </w:rPr>
              <w:t>4</w:t>
            </w:r>
          </w:p>
        </w:tc>
        <w:tc>
          <w:tcPr>
            <w:tcW w:w="2265" w:type="dxa"/>
            <w:tcBorders>
              <w:top w:val="nil"/>
              <w:left w:val="nil"/>
              <w:bottom w:val="single" w:sz="4" w:space="0" w:color="auto"/>
              <w:right w:val="single" w:sz="4" w:space="0" w:color="auto"/>
            </w:tcBorders>
            <w:shd w:val="clear" w:color="auto" w:fill="auto"/>
            <w:vAlign w:val="center"/>
            <w:hideMark/>
          </w:tcPr>
          <w:p w14:paraId="31B8795D"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Tạo chỉnh đơn trả hàng</w:t>
            </w:r>
          </w:p>
        </w:tc>
        <w:tc>
          <w:tcPr>
            <w:tcW w:w="6645" w:type="dxa"/>
            <w:tcBorders>
              <w:top w:val="nil"/>
              <w:left w:val="nil"/>
              <w:bottom w:val="single" w:sz="4" w:space="0" w:color="auto"/>
              <w:right w:val="single" w:sz="4" w:space="0" w:color="auto"/>
            </w:tcBorders>
            <w:shd w:val="clear" w:color="auto" w:fill="auto"/>
            <w:vAlign w:val="center"/>
            <w:hideMark/>
          </w:tcPr>
          <w:p w14:paraId="0D14B231"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Để NPP/đại lý/chi nhánh hủy đơn nhập sai, hoặc nhận trả hàng lại từ khách hàng</w:t>
            </w:r>
          </w:p>
        </w:tc>
      </w:tr>
      <w:tr w:rsidR="006B3A1D" w:rsidRPr="00BB50A1" w14:paraId="6244F68D"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391AEA6" w14:textId="77777777" w:rsidR="006B3A1D" w:rsidRPr="00475558" w:rsidRDefault="006B3A1D" w:rsidP="006B3A1D">
            <w:pPr>
              <w:jc w:val="right"/>
              <w:rPr>
                <w:rFonts w:ascii="Segoe UI" w:eastAsia="Times New Roman" w:hAnsi="Segoe UI" w:cs="Segoe UI"/>
                <w:color w:val="000000"/>
              </w:rPr>
            </w:pPr>
            <w:r w:rsidRPr="00475558">
              <w:rPr>
                <w:rFonts w:ascii="Segoe UI" w:eastAsia="Times New Roman" w:hAnsi="Segoe UI" w:cs="Segoe UI"/>
                <w:color w:val="000000"/>
              </w:rPr>
              <w:t>5</w:t>
            </w:r>
          </w:p>
        </w:tc>
        <w:tc>
          <w:tcPr>
            <w:tcW w:w="2265" w:type="dxa"/>
            <w:tcBorders>
              <w:top w:val="nil"/>
              <w:left w:val="nil"/>
              <w:bottom w:val="single" w:sz="4" w:space="0" w:color="auto"/>
              <w:right w:val="single" w:sz="4" w:space="0" w:color="auto"/>
            </w:tcBorders>
            <w:shd w:val="clear" w:color="auto" w:fill="auto"/>
            <w:vAlign w:val="center"/>
            <w:hideMark/>
          </w:tcPr>
          <w:p w14:paraId="46E5F324"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Cập nhật kết quả giao hàng (bởi NVBH)</w:t>
            </w:r>
          </w:p>
        </w:tc>
        <w:tc>
          <w:tcPr>
            <w:tcW w:w="6645" w:type="dxa"/>
            <w:tcBorders>
              <w:top w:val="nil"/>
              <w:left w:val="nil"/>
              <w:bottom w:val="single" w:sz="4" w:space="0" w:color="auto"/>
              <w:right w:val="single" w:sz="4" w:space="0" w:color="auto"/>
            </w:tcBorders>
            <w:shd w:val="clear" w:color="auto" w:fill="auto"/>
            <w:vAlign w:val="center"/>
            <w:hideMark/>
          </w:tcPr>
          <w:p w14:paraId="7EAD87F0"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Hệ thống cho phép cập nhật lại kết quả giao hàng trường hợp cần điều chỉnh</w:t>
            </w:r>
          </w:p>
        </w:tc>
      </w:tr>
      <w:tr w:rsidR="006B3A1D" w:rsidRPr="00BB50A1" w14:paraId="6928E23D"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AB35C83" w14:textId="77777777" w:rsidR="006B3A1D" w:rsidRPr="00475558" w:rsidRDefault="006B3A1D" w:rsidP="006B3A1D">
            <w:pPr>
              <w:jc w:val="right"/>
              <w:rPr>
                <w:rFonts w:ascii="Segoe UI" w:eastAsia="Times New Roman" w:hAnsi="Segoe UI" w:cs="Segoe UI"/>
                <w:color w:val="000000"/>
              </w:rPr>
            </w:pPr>
            <w:r w:rsidRPr="00475558">
              <w:rPr>
                <w:rFonts w:ascii="Segoe UI" w:eastAsia="Times New Roman" w:hAnsi="Segoe UI" w:cs="Segoe UI"/>
                <w:color w:val="000000"/>
              </w:rPr>
              <w:t>6</w:t>
            </w:r>
          </w:p>
        </w:tc>
        <w:tc>
          <w:tcPr>
            <w:tcW w:w="2265" w:type="dxa"/>
            <w:tcBorders>
              <w:top w:val="nil"/>
              <w:left w:val="nil"/>
              <w:bottom w:val="single" w:sz="4" w:space="0" w:color="auto"/>
              <w:right w:val="single" w:sz="4" w:space="0" w:color="auto"/>
            </w:tcBorders>
            <w:shd w:val="clear" w:color="auto" w:fill="auto"/>
            <w:vAlign w:val="center"/>
            <w:hideMark/>
          </w:tcPr>
          <w:p w14:paraId="1DF0C68A"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khuyến mãi trên đơn hàng</w:t>
            </w:r>
          </w:p>
        </w:tc>
        <w:tc>
          <w:tcPr>
            <w:tcW w:w="6645" w:type="dxa"/>
            <w:tcBorders>
              <w:top w:val="nil"/>
              <w:left w:val="nil"/>
              <w:bottom w:val="single" w:sz="4" w:space="0" w:color="auto"/>
              <w:right w:val="single" w:sz="4" w:space="0" w:color="auto"/>
            </w:tcBorders>
            <w:shd w:val="clear" w:color="auto" w:fill="auto"/>
            <w:vAlign w:val="center"/>
            <w:hideMark/>
          </w:tcPr>
          <w:p w14:paraId="38FD5168" w14:textId="77777777" w:rsidR="006B3A1D" w:rsidRPr="007A1519" w:rsidRDefault="006B3A1D" w:rsidP="007D3D9F">
            <w:pPr>
              <w:rPr>
                <w:rFonts w:ascii="Segoe UI" w:eastAsia="Times New Roman" w:hAnsi="Segoe UI" w:cs="Segoe UI"/>
                <w:color w:val="000000"/>
              </w:rPr>
            </w:pPr>
            <w:r w:rsidRPr="007A1519">
              <w:rPr>
                <w:rFonts w:ascii="Segoe UI" w:eastAsia="Times New Roman" w:hAnsi="Segoe UI" w:cs="Segoe UI"/>
                <w:color w:val="000000"/>
              </w:rPr>
              <w:t>Tích hợp với chức năng khuyến mãi</w:t>
            </w:r>
          </w:p>
        </w:tc>
      </w:tr>
      <w:tr w:rsidR="006B3A1D" w:rsidRPr="00BB50A1" w14:paraId="27F37E2F" w14:textId="77777777" w:rsidTr="007D3D9F">
        <w:trPr>
          <w:trHeight w:val="855"/>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07C27BC" w14:textId="77777777" w:rsidR="006B3A1D" w:rsidRPr="00475558" w:rsidRDefault="006B3A1D" w:rsidP="006B3A1D">
            <w:pPr>
              <w:jc w:val="right"/>
              <w:rPr>
                <w:rFonts w:ascii="Segoe UI" w:eastAsia="Times New Roman" w:hAnsi="Segoe UI" w:cs="Segoe UI"/>
                <w:color w:val="000000"/>
              </w:rPr>
            </w:pPr>
            <w:r w:rsidRPr="00475558">
              <w:rPr>
                <w:rFonts w:ascii="Segoe UI" w:eastAsia="Times New Roman" w:hAnsi="Segoe UI" w:cs="Segoe UI"/>
                <w:color w:val="000000"/>
              </w:rPr>
              <w:t>7</w:t>
            </w:r>
          </w:p>
        </w:tc>
        <w:tc>
          <w:tcPr>
            <w:tcW w:w="2265" w:type="dxa"/>
            <w:tcBorders>
              <w:top w:val="nil"/>
              <w:left w:val="nil"/>
              <w:bottom w:val="single" w:sz="4" w:space="0" w:color="auto"/>
              <w:right w:val="single" w:sz="4" w:space="0" w:color="auto"/>
            </w:tcBorders>
            <w:shd w:val="clear" w:color="auto" w:fill="auto"/>
            <w:vAlign w:val="center"/>
            <w:hideMark/>
          </w:tcPr>
          <w:p w14:paraId="160D2E84"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trả thưởng trên đơn hàng</w:t>
            </w:r>
          </w:p>
        </w:tc>
        <w:tc>
          <w:tcPr>
            <w:tcW w:w="6645" w:type="dxa"/>
            <w:tcBorders>
              <w:top w:val="nil"/>
              <w:left w:val="nil"/>
              <w:bottom w:val="single" w:sz="4" w:space="0" w:color="auto"/>
              <w:right w:val="single" w:sz="4" w:space="0" w:color="auto"/>
            </w:tcBorders>
            <w:shd w:val="clear" w:color="auto" w:fill="auto"/>
            <w:vAlign w:val="center"/>
            <w:hideMark/>
          </w:tcPr>
          <w:p w14:paraId="12BE41EB" w14:textId="77777777" w:rsidR="006B3A1D" w:rsidRPr="007A1519" w:rsidRDefault="006B3A1D" w:rsidP="007D3D9F">
            <w:pPr>
              <w:rPr>
                <w:rFonts w:ascii="Segoe UI" w:eastAsia="Times New Roman" w:hAnsi="Segoe UI" w:cs="Segoe UI"/>
                <w:color w:val="000000"/>
              </w:rPr>
            </w:pPr>
            <w:r w:rsidRPr="007A1519">
              <w:rPr>
                <w:rFonts w:ascii="Segoe UI" w:eastAsia="Times New Roman" w:hAnsi="Segoe UI" w:cs="Segoe UI"/>
                <w:color w:val="000000"/>
              </w:rPr>
              <w:t>Tích hợp với chức năng quản lý chương trình trưng bày và tích lũy:</w:t>
            </w:r>
            <w:r w:rsidRPr="007A1519">
              <w:rPr>
                <w:rFonts w:ascii="Segoe UI" w:eastAsia="Times New Roman" w:hAnsi="Segoe UI" w:cs="Segoe UI"/>
                <w:color w:val="000000"/>
              </w:rPr>
              <w:br/>
              <w:t>- Trả thưởng trực tiếp trên hàng của NVBH</w:t>
            </w:r>
            <w:r w:rsidRPr="007A1519">
              <w:rPr>
                <w:rFonts w:ascii="Segoe UI" w:eastAsia="Times New Roman" w:hAnsi="Segoe UI" w:cs="Segoe UI"/>
                <w:color w:val="000000"/>
              </w:rPr>
              <w:br/>
              <w:t>- Trả thưởng trong đơn hàng sau của NVGH</w:t>
            </w:r>
          </w:p>
        </w:tc>
      </w:tr>
      <w:tr w:rsidR="006B3A1D" w:rsidRPr="00BB50A1" w14:paraId="2261FF42"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33C9230" w14:textId="77777777" w:rsidR="006B3A1D" w:rsidRPr="00475558" w:rsidRDefault="006B3A1D" w:rsidP="006B3A1D">
            <w:pPr>
              <w:jc w:val="right"/>
              <w:rPr>
                <w:rFonts w:ascii="Segoe UI" w:eastAsia="Times New Roman" w:hAnsi="Segoe UI" w:cs="Segoe UI"/>
                <w:color w:val="000000"/>
              </w:rPr>
            </w:pPr>
            <w:r w:rsidRPr="00475558">
              <w:rPr>
                <w:rFonts w:ascii="Segoe UI" w:eastAsia="Times New Roman" w:hAnsi="Segoe UI" w:cs="Segoe UI"/>
                <w:color w:val="000000"/>
              </w:rPr>
              <w:t>8</w:t>
            </w:r>
          </w:p>
        </w:tc>
        <w:tc>
          <w:tcPr>
            <w:tcW w:w="2265" w:type="dxa"/>
            <w:tcBorders>
              <w:top w:val="nil"/>
              <w:left w:val="nil"/>
              <w:bottom w:val="single" w:sz="4" w:space="0" w:color="auto"/>
              <w:right w:val="single" w:sz="4" w:space="0" w:color="auto"/>
            </w:tcBorders>
            <w:shd w:val="clear" w:color="auto" w:fill="auto"/>
            <w:vAlign w:val="center"/>
            <w:hideMark/>
          </w:tcPr>
          <w:p w14:paraId="05C10F5C"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Quản lý POSM trên đơn hàng</w:t>
            </w:r>
          </w:p>
        </w:tc>
        <w:tc>
          <w:tcPr>
            <w:tcW w:w="6645" w:type="dxa"/>
            <w:tcBorders>
              <w:top w:val="nil"/>
              <w:left w:val="nil"/>
              <w:bottom w:val="single" w:sz="4" w:space="0" w:color="auto"/>
              <w:right w:val="single" w:sz="4" w:space="0" w:color="auto"/>
            </w:tcBorders>
            <w:shd w:val="clear" w:color="auto" w:fill="auto"/>
            <w:vAlign w:val="center"/>
            <w:hideMark/>
          </w:tcPr>
          <w:p w14:paraId="5A7700AE" w14:textId="77777777" w:rsidR="006B3A1D" w:rsidRPr="007A1519" w:rsidRDefault="006B3A1D" w:rsidP="007D3D9F">
            <w:pPr>
              <w:rPr>
                <w:rFonts w:ascii="Segoe UI" w:eastAsia="Times New Roman" w:hAnsi="Segoe UI" w:cs="Segoe UI"/>
                <w:color w:val="000000"/>
              </w:rPr>
            </w:pPr>
            <w:r w:rsidRPr="007A1519">
              <w:rPr>
                <w:rFonts w:ascii="Segoe UI" w:eastAsia="Times New Roman" w:hAnsi="Segoe UI" w:cs="Segoe UI"/>
                <w:color w:val="000000"/>
              </w:rPr>
              <w:t>Tích hợp với chức năng quản lý vật phẩm trưng bày</w:t>
            </w:r>
          </w:p>
        </w:tc>
      </w:tr>
      <w:tr w:rsidR="006B3A1D" w:rsidRPr="00BB50A1" w14:paraId="4373800D"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48A5DF8" w14:textId="77777777" w:rsidR="006B3A1D" w:rsidRPr="00475558" w:rsidRDefault="006B3A1D" w:rsidP="006B3A1D">
            <w:pPr>
              <w:jc w:val="right"/>
              <w:rPr>
                <w:rFonts w:ascii="Segoe UI" w:eastAsia="Times New Roman" w:hAnsi="Segoe UI" w:cs="Segoe UI"/>
                <w:color w:val="000000"/>
              </w:rPr>
            </w:pPr>
            <w:r w:rsidRPr="00475558">
              <w:rPr>
                <w:rFonts w:ascii="Segoe UI" w:eastAsia="Times New Roman" w:hAnsi="Segoe UI" w:cs="Segoe UI"/>
                <w:color w:val="000000"/>
              </w:rPr>
              <w:t>9</w:t>
            </w:r>
          </w:p>
        </w:tc>
        <w:tc>
          <w:tcPr>
            <w:tcW w:w="2265" w:type="dxa"/>
            <w:tcBorders>
              <w:top w:val="nil"/>
              <w:left w:val="nil"/>
              <w:bottom w:val="single" w:sz="4" w:space="0" w:color="auto"/>
              <w:right w:val="single" w:sz="4" w:space="0" w:color="auto"/>
            </w:tcBorders>
            <w:shd w:val="clear" w:color="auto" w:fill="auto"/>
            <w:vAlign w:val="center"/>
            <w:hideMark/>
          </w:tcPr>
          <w:p w14:paraId="6B43C882"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Phiếu giao nhận và thanh toán</w:t>
            </w:r>
          </w:p>
        </w:tc>
        <w:tc>
          <w:tcPr>
            <w:tcW w:w="6645" w:type="dxa"/>
            <w:tcBorders>
              <w:top w:val="nil"/>
              <w:left w:val="nil"/>
              <w:bottom w:val="single" w:sz="4" w:space="0" w:color="auto"/>
              <w:right w:val="single" w:sz="4" w:space="0" w:color="auto"/>
            </w:tcBorders>
            <w:shd w:val="clear" w:color="auto" w:fill="auto"/>
            <w:vAlign w:val="center"/>
            <w:hideMark/>
          </w:tcPr>
          <w:p w14:paraId="22702621"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in ra nếu cần thiết</w:t>
            </w:r>
          </w:p>
        </w:tc>
      </w:tr>
      <w:tr w:rsidR="006B3A1D" w:rsidRPr="00BB50A1" w14:paraId="5EB78DF0" w14:textId="77777777" w:rsidTr="007D3D9F">
        <w:trPr>
          <w:trHeight w:val="330"/>
        </w:trPr>
        <w:tc>
          <w:tcPr>
            <w:tcW w:w="95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104582D" w14:textId="70AD9CEC" w:rsidR="006B3A1D" w:rsidRPr="00BB50A1" w:rsidRDefault="006B3A1D" w:rsidP="007D3D9F">
            <w:pPr>
              <w:rPr>
                <w:rFonts w:ascii="Segoe UI" w:eastAsia="Times New Roman" w:hAnsi="Segoe UI" w:cs="Segoe UI"/>
                <w:b/>
                <w:bCs/>
                <w:color w:val="0070C0"/>
              </w:rPr>
            </w:pPr>
            <w:r w:rsidRPr="00475558">
              <w:rPr>
                <w:rFonts w:ascii="Segoe UI" w:eastAsia="Segoe UI" w:hAnsi="Segoe UI" w:cs="Segoe UI"/>
                <w:b/>
                <w:bCs/>
                <w:color w:val="0070C0"/>
              </w:rPr>
              <w:t>F.</w:t>
            </w:r>
            <w:r w:rsidRPr="007A1519">
              <w:rPr>
                <w:rFonts w:ascii="Segoe UI" w:eastAsia="Segoe UI" w:hAnsi="Segoe UI" w:cs="Segoe UI"/>
                <w:b/>
                <w:bCs/>
                <w:color w:val="0070C0"/>
                <w:sz w:val="14"/>
                <w:szCs w:val="14"/>
              </w:rPr>
              <w:t xml:space="preserve">   </w:t>
            </w:r>
            <w:r w:rsidRPr="00475558">
              <w:rPr>
                <w:rFonts w:ascii="Segoe UI" w:eastAsia="Segoe UI" w:hAnsi="Segoe UI" w:cs="Segoe UI"/>
                <w:b/>
                <w:bCs/>
                <w:color w:val="0070C0"/>
              </w:rPr>
              <w:t>QU</w:t>
            </w:r>
            <w:r w:rsidRPr="00BB50A1">
              <w:rPr>
                <w:rFonts w:ascii="Segoe UI" w:eastAsia="Segoe UI" w:hAnsi="Segoe UI" w:cs="Segoe UI"/>
                <w:b/>
                <w:bCs/>
                <w:color w:val="0070C0"/>
              </w:rPr>
              <w:t xml:space="preserve">ẢN LÝ TỒN KHO </w:t>
            </w:r>
            <w:r w:rsidR="00983887" w:rsidRPr="00BB50A1">
              <w:rPr>
                <w:rFonts w:ascii="Segoe UI" w:eastAsia="Segoe UI" w:hAnsi="Segoe UI" w:cs="Segoe UI"/>
                <w:b/>
                <w:bCs/>
                <w:color w:val="0070C0"/>
              </w:rPr>
              <w:t>–</w:t>
            </w:r>
            <w:r w:rsidRPr="00BB50A1">
              <w:rPr>
                <w:rFonts w:ascii="Segoe UI" w:eastAsia="Segoe UI" w:hAnsi="Segoe UI" w:cs="Segoe UI"/>
                <w:b/>
                <w:bCs/>
                <w:color w:val="0070C0"/>
              </w:rPr>
              <w:t xml:space="preserve"> IN</w:t>
            </w:r>
          </w:p>
        </w:tc>
      </w:tr>
      <w:tr w:rsidR="006B3A1D" w:rsidRPr="00BB50A1" w14:paraId="265B18D1"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2CD16FD"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2265" w:type="dxa"/>
            <w:tcBorders>
              <w:top w:val="nil"/>
              <w:left w:val="nil"/>
              <w:bottom w:val="single" w:sz="4" w:space="0" w:color="auto"/>
              <w:right w:val="single" w:sz="4" w:space="0" w:color="auto"/>
            </w:tcBorders>
            <w:shd w:val="clear" w:color="auto" w:fill="auto"/>
            <w:vAlign w:val="center"/>
            <w:hideMark/>
          </w:tcPr>
          <w:p w14:paraId="50F7C9D7"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Nhập kho</w:t>
            </w:r>
          </w:p>
        </w:tc>
        <w:tc>
          <w:tcPr>
            <w:tcW w:w="6645" w:type="dxa"/>
            <w:tcBorders>
              <w:top w:val="nil"/>
              <w:left w:val="nil"/>
              <w:bottom w:val="single" w:sz="4" w:space="0" w:color="auto"/>
              <w:right w:val="single" w:sz="4" w:space="0" w:color="auto"/>
            </w:tcBorders>
            <w:shd w:val="clear" w:color="auto" w:fill="auto"/>
            <w:vAlign w:val="center"/>
            <w:hideMark/>
          </w:tcPr>
          <w:p w14:paraId="4D072674"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Áp dụng khi nhập hàng vào kho mà không thông qua qui trình mua hàng</w:t>
            </w:r>
          </w:p>
        </w:tc>
      </w:tr>
      <w:tr w:rsidR="006B3A1D" w:rsidRPr="00BB50A1" w14:paraId="76F204AD"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FD3DA41"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2</w:t>
            </w:r>
          </w:p>
        </w:tc>
        <w:tc>
          <w:tcPr>
            <w:tcW w:w="2265" w:type="dxa"/>
            <w:tcBorders>
              <w:top w:val="nil"/>
              <w:left w:val="nil"/>
              <w:bottom w:val="single" w:sz="4" w:space="0" w:color="auto"/>
              <w:right w:val="single" w:sz="4" w:space="0" w:color="auto"/>
            </w:tcBorders>
            <w:shd w:val="clear" w:color="auto" w:fill="auto"/>
            <w:vAlign w:val="center"/>
            <w:hideMark/>
          </w:tcPr>
          <w:p w14:paraId="4D68984D"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Xuất kho</w:t>
            </w:r>
          </w:p>
        </w:tc>
        <w:tc>
          <w:tcPr>
            <w:tcW w:w="6645" w:type="dxa"/>
            <w:tcBorders>
              <w:top w:val="nil"/>
              <w:left w:val="nil"/>
              <w:bottom w:val="single" w:sz="4" w:space="0" w:color="auto"/>
              <w:right w:val="single" w:sz="4" w:space="0" w:color="auto"/>
            </w:tcBorders>
            <w:shd w:val="clear" w:color="auto" w:fill="auto"/>
            <w:vAlign w:val="center"/>
            <w:hideMark/>
          </w:tcPr>
          <w:p w14:paraId="40A78DA7"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Áp dụng khi xuất hàng khỏi kho mà không thông qua qui trình bán hàng</w:t>
            </w:r>
          </w:p>
        </w:tc>
      </w:tr>
      <w:tr w:rsidR="006B3A1D" w:rsidRPr="00BB50A1" w14:paraId="12D48F41" w14:textId="77777777" w:rsidTr="007D3D9F">
        <w:trPr>
          <w:trHeight w:val="66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3DAA45DA"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3</w:t>
            </w:r>
          </w:p>
        </w:tc>
        <w:tc>
          <w:tcPr>
            <w:tcW w:w="2265" w:type="dxa"/>
            <w:tcBorders>
              <w:top w:val="nil"/>
              <w:left w:val="nil"/>
              <w:bottom w:val="single" w:sz="4" w:space="0" w:color="auto"/>
              <w:right w:val="single" w:sz="4" w:space="0" w:color="auto"/>
            </w:tcBorders>
            <w:shd w:val="clear" w:color="auto" w:fill="auto"/>
            <w:vAlign w:val="center"/>
            <w:hideMark/>
          </w:tcPr>
          <w:p w14:paraId="48469057"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 xml:space="preserve">Chuyển kho </w:t>
            </w:r>
          </w:p>
        </w:tc>
        <w:tc>
          <w:tcPr>
            <w:tcW w:w="6645" w:type="dxa"/>
            <w:tcBorders>
              <w:top w:val="nil"/>
              <w:left w:val="nil"/>
              <w:bottom w:val="single" w:sz="4" w:space="0" w:color="auto"/>
              <w:right w:val="single" w:sz="4" w:space="0" w:color="auto"/>
            </w:tcBorders>
            <w:shd w:val="clear" w:color="auto" w:fill="auto"/>
            <w:vAlign w:val="center"/>
            <w:hideMark/>
          </w:tcPr>
          <w:p w14:paraId="561C32C5"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 xml:space="preserve">Để thực hiện việc chuyển kho từ kho này sang kho </w:t>
            </w:r>
            <w:proofErr w:type="gramStart"/>
            <w:r w:rsidRPr="00BB50A1">
              <w:rPr>
                <w:rFonts w:ascii="Segoe UI" w:eastAsia="Times New Roman" w:hAnsi="Segoe UI" w:cs="Segoe UI"/>
                <w:color w:val="000000"/>
              </w:rPr>
              <w:t>khác,</w:t>
            </w:r>
            <w:proofErr w:type="gramEnd"/>
            <w:r w:rsidRPr="00BB50A1">
              <w:rPr>
                <w:rFonts w:ascii="Segoe UI" w:eastAsia="Times New Roman" w:hAnsi="Segoe UI" w:cs="Segoe UI"/>
                <w:color w:val="000000"/>
              </w:rPr>
              <w:t xml:space="preserve"> hay chuyển từ vị trí kho này sang vị trí kho khác. </w:t>
            </w:r>
          </w:p>
        </w:tc>
      </w:tr>
      <w:tr w:rsidR="006B3A1D" w:rsidRPr="00BB50A1" w14:paraId="2925D342" w14:textId="77777777" w:rsidTr="007D3D9F">
        <w:trPr>
          <w:trHeight w:val="66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7F88625D"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4</w:t>
            </w:r>
          </w:p>
        </w:tc>
        <w:tc>
          <w:tcPr>
            <w:tcW w:w="2265" w:type="dxa"/>
            <w:tcBorders>
              <w:top w:val="nil"/>
              <w:left w:val="nil"/>
              <w:bottom w:val="single" w:sz="4" w:space="0" w:color="auto"/>
              <w:right w:val="single" w:sz="4" w:space="0" w:color="auto"/>
            </w:tcBorders>
            <w:shd w:val="clear" w:color="auto" w:fill="auto"/>
            <w:vAlign w:val="center"/>
            <w:hideMark/>
          </w:tcPr>
          <w:p w14:paraId="2E327B01"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Kiểm kê</w:t>
            </w:r>
          </w:p>
        </w:tc>
        <w:tc>
          <w:tcPr>
            <w:tcW w:w="6645" w:type="dxa"/>
            <w:tcBorders>
              <w:top w:val="nil"/>
              <w:left w:val="nil"/>
              <w:bottom w:val="single" w:sz="4" w:space="0" w:color="auto"/>
              <w:right w:val="single" w:sz="4" w:space="0" w:color="auto"/>
            </w:tcBorders>
            <w:shd w:val="clear" w:color="auto" w:fill="auto"/>
            <w:vAlign w:val="center"/>
            <w:hideMark/>
          </w:tcPr>
          <w:p w14:paraId="61A59A85"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Áp dụng khi công ty muốn thực hiện kiểm kê trên hệ thống và hệ thống sẽ tự động điều chỉnh số lượng theo tồn kho thực tế</w:t>
            </w:r>
          </w:p>
        </w:tc>
      </w:tr>
      <w:tr w:rsidR="006B3A1D" w:rsidRPr="00BB50A1" w14:paraId="2B81360B" w14:textId="77777777" w:rsidTr="007D3D9F">
        <w:trPr>
          <w:trHeight w:val="66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B2656E1" w14:textId="77777777" w:rsidR="006B3A1D" w:rsidRPr="00BB50A1"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5</w:t>
            </w:r>
          </w:p>
        </w:tc>
        <w:tc>
          <w:tcPr>
            <w:tcW w:w="2265" w:type="dxa"/>
            <w:tcBorders>
              <w:top w:val="nil"/>
              <w:left w:val="nil"/>
              <w:bottom w:val="single" w:sz="4" w:space="0" w:color="auto"/>
              <w:right w:val="single" w:sz="4" w:space="0" w:color="auto"/>
            </w:tcBorders>
            <w:shd w:val="clear" w:color="auto" w:fill="auto"/>
            <w:vAlign w:val="center"/>
            <w:hideMark/>
          </w:tcPr>
          <w:p w14:paraId="78DFCFA6"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Điều chỉnh kho</w:t>
            </w:r>
          </w:p>
        </w:tc>
        <w:tc>
          <w:tcPr>
            <w:tcW w:w="6645" w:type="dxa"/>
            <w:tcBorders>
              <w:top w:val="nil"/>
              <w:left w:val="nil"/>
              <w:bottom w:val="single" w:sz="4" w:space="0" w:color="auto"/>
              <w:right w:val="single" w:sz="4" w:space="0" w:color="auto"/>
            </w:tcBorders>
            <w:shd w:val="clear" w:color="auto" w:fill="auto"/>
            <w:vAlign w:val="center"/>
            <w:hideMark/>
          </w:tcPr>
          <w:p w14:paraId="3D2E124F"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Áp dụng khi công ty thực hiện kiểm kê ngoài hệ thống và khi có số chênh lệch, người dùng sẻ nhập số chênh lệch này vào hệ thống để điều chỉnh tồn kho</w:t>
            </w:r>
          </w:p>
        </w:tc>
      </w:tr>
      <w:tr w:rsidR="006B3A1D" w:rsidRPr="00BB50A1" w14:paraId="1BF0253A"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7031991"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6</w:t>
            </w:r>
          </w:p>
        </w:tc>
        <w:tc>
          <w:tcPr>
            <w:tcW w:w="2265" w:type="dxa"/>
            <w:tcBorders>
              <w:top w:val="nil"/>
              <w:left w:val="nil"/>
              <w:bottom w:val="single" w:sz="4" w:space="0" w:color="auto"/>
              <w:right w:val="single" w:sz="4" w:space="0" w:color="auto"/>
            </w:tcBorders>
            <w:shd w:val="clear" w:color="auto" w:fill="auto"/>
            <w:vAlign w:val="center"/>
            <w:hideMark/>
          </w:tcPr>
          <w:p w14:paraId="6CF893C8" w14:textId="306580DF" w:rsidR="006B3A1D" w:rsidRPr="00BB50A1" w:rsidRDefault="00983887" w:rsidP="006B3A1D">
            <w:pPr>
              <w:jc w:val="both"/>
              <w:rPr>
                <w:rFonts w:ascii="Segoe UI" w:eastAsia="Times New Roman" w:hAnsi="Segoe UI" w:cs="Segoe UI"/>
                <w:color w:val="000000"/>
              </w:rPr>
            </w:pPr>
            <w:r w:rsidRPr="00BB50A1">
              <w:rPr>
                <w:rFonts w:ascii="Segoe UI" w:eastAsia="Times New Roman" w:hAnsi="Segoe UI" w:cs="Segoe UI"/>
                <w:color w:val="000000"/>
              </w:rPr>
              <w:t>P</w:t>
            </w:r>
            <w:r w:rsidR="006B3A1D" w:rsidRPr="00BB50A1">
              <w:rPr>
                <w:rFonts w:ascii="Segoe UI" w:eastAsia="Times New Roman" w:hAnsi="Segoe UI" w:cs="Segoe UI"/>
                <w:color w:val="000000"/>
              </w:rPr>
              <w:t>hiếu nhập kho</w:t>
            </w:r>
          </w:p>
        </w:tc>
        <w:tc>
          <w:tcPr>
            <w:tcW w:w="6645" w:type="dxa"/>
            <w:tcBorders>
              <w:top w:val="nil"/>
              <w:left w:val="nil"/>
              <w:bottom w:val="single" w:sz="4" w:space="0" w:color="auto"/>
              <w:right w:val="single" w:sz="4" w:space="0" w:color="auto"/>
            </w:tcBorders>
            <w:shd w:val="clear" w:color="auto" w:fill="auto"/>
            <w:vAlign w:val="center"/>
            <w:hideMark/>
          </w:tcPr>
          <w:p w14:paraId="174A6422"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in ra nếu cần thiết</w:t>
            </w:r>
          </w:p>
        </w:tc>
      </w:tr>
      <w:tr w:rsidR="006B3A1D" w:rsidRPr="00BB50A1" w14:paraId="2DE92958"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6D0D060"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7</w:t>
            </w:r>
          </w:p>
        </w:tc>
        <w:tc>
          <w:tcPr>
            <w:tcW w:w="2265" w:type="dxa"/>
            <w:tcBorders>
              <w:top w:val="nil"/>
              <w:left w:val="nil"/>
              <w:bottom w:val="single" w:sz="4" w:space="0" w:color="auto"/>
              <w:right w:val="single" w:sz="4" w:space="0" w:color="auto"/>
            </w:tcBorders>
            <w:shd w:val="clear" w:color="auto" w:fill="auto"/>
            <w:vAlign w:val="center"/>
            <w:hideMark/>
          </w:tcPr>
          <w:p w14:paraId="73D6D674" w14:textId="4700DF7B" w:rsidR="006B3A1D" w:rsidRPr="00BB50A1" w:rsidRDefault="00983887" w:rsidP="006B3A1D">
            <w:pPr>
              <w:jc w:val="both"/>
              <w:rPr>
                <w:rFonts w:ascii="Segoe UI" w:eastAsia="Times New Roman" w:hAnsi="Segoe UI" w:cs="Segoe UI"/>
                <w:color w:val="000000"/>
              </w:rPr>
            </w:pPr>
            <w:r w:rsidRPr="00BB50A1">
              <w:rPr>
                <w:rFonts w:ascii="Segoe UI" w:eastAsia="Times New Roman" w:hAnsi="Segoe UI" w:cs="Segoe UI"/>
                <w:color w:val="000000"/>
              </w:rPr>
              <w:t>P</w:t>
            </w:r>
            <w:r w:rsidR="006B3A1D" w:rsidRPr="00BB50A1">
              <w:rPr>
                <w:rFonts w:ascii="Segoe UI" w:eastAsia="Times New Roman" w:hAnsi="Segoe UI" w:cs="Segoe UI"/>
                <w:color w:val="000000"/>
              </w:rPr>
              <w:t>hiếu xuất kho</w:t>
            </w:r>
          </w:p>
        </w:tc>
        <w:tc>
          <w:tcPr>
            <w:tcW w:w="6645" w:type="dxa"/>
            <w:tcBorders>
              <w:top w:val="nil"/>
              <w:left w:val="nil"/>
              <w:bottom w:val="single" w:sz="4" w:space="0" w:color="auto"/>
              <w:right w:val="single" w:sz="4" w:space="0" w:color="auto"/>
            </w:tcBorders>
            <w:shd w:val="clear" w:color="auto" w:fill="auto"/>
            <w:vAlign w:val="center"/>
            <w:hideMark/>
          </w:tcPr>
          <w:p w14:paraId="13EE0958"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in ra nếu cần thiết</w:t>
            </w:r>
          </w:p>
        </w:tc>
      </w:tr>
      <w:tr w:rsidR="006B3A1D" w:rsidRPr="00BB50A1" w14:paraId="31BE4A33"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4E3ED88"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8</w:t>
            </w:r>
          </w:p>
        </w:tc>
        <w:tc>
          <w:tcPr>
            <w:tcW w:w="2265" w:type="dxa"/>
            <w:tcBorders>
              <w:top w:val="nil"/>
              <w:left w:val="nil"/>
              <w:bottom w:val="single" w:sz="4" w:space="0" w:color="auto"/>
              <w:right w:val="single" w:sz="4" w:space="0" w:color="auto"/>
            </w:tcBorders>
            <w:shd w:val="clear" w:color="auto" w:fill="auto"/>
            <w:vAlign w:val="center"/>
            <w:hideMark/>
          </w:tcPr>
          <w:p w14:paraId="171C6F13" w14:textId="603AFCF2" w:rsidR="006B3A1D" w:rsidRPr="00BB50A1" w:rsidRDefault="00983887" w:rsidP="006B3A1D">
            <w:pPr>
              <w:jc w:val="both"/>
              <w:rPr>
                <w:rFonts w:ascii="Segoe UI" w:eastAsia="Times New Roman" w:hAnsi="Segoe UI" w:cs="Segoe UI"/>
                <w:color w:val="000000"/>
              </w:rPr>
            </w:pPr>
            <w:r w:rsidRPr="00BB50A1">
              <w:rPr>
                <w:rFonts w:ascii="Segoe UI" w:eastAsia="Times New Roman" w:hAnsi="Segoe UI" w:cs="Segoe UI"/>
                <w:color w:val="000000"/>
              </w:rPr>
              <w:t>P</w:t>
            </w:r>
            <w:r w:rsidR="006B3A1D" w:rsidRPr="00BB50A1">
              <w:rPr>
                <w:rFonts w:ascii="Segoe UI" w:eastAsia="Times New Roman" w:hAnsi="Segoe UI" w:cs="Segoe UI"/>
                <w:color w:val="000000"/>
              </w:rPr>
              <w:t>hiếu chuyển kho</w:t>
            </w:r>
          </w:p>
        </w:tc>
        <w:tc>
          <w:tcPr>
            <w:tcW w:w="6645" w:type="dxa"/>
            <w:tcBorders>
              <w:top w:val="nil"/>
              <w:left w:val="nil"/>
              <w:bottom w:val="single" w:sz="4" w:space="0" w:color="auto"/>
              <w:right w:val="single" w:sz="4" w:space="0" w:color="auto"/>
            </w:tcBorders>
            <w:shd w:val="clear" w:color="auto" w:fill="auto"/>
            <w:vAlign w:val="center"/>
            <w:hideMark/>
          </w:tcPr>
          <w:p w14:paraId="38DDD843"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in ra nếu cần thiết</w:t>
            </w:r>
          </w:p>
        </w:tc>
      </w:tr>
      <w:tr w:rsidR="006B3A1D" w:rsidRPr="00BB50A1" w14:paraId="09CD0991"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C31416B"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9</w:t>
            </w:r>
          </w:p>
        </w:tc>
        <w:tc>
          <w:tcPr>
            <w:tcW w:w="2265" w:type="dxa"/>
            <w:tcBorders>
              <w:top w:val="nil"/>
              <w:left w:val="nil"/>
              <w:bottom w:val="single" w:sz="4" w:space="0" w:color="auto"/>
              <w:right w:val="single" w:sz="4" w:space="0" w:color="auto"/>
            </w:tcBorders>
            <w:shd w:val="clear" w:color="auto" w:fill="auto"/>
            <w:vAlign w:val="center"/>
            <w:hideMark/>
          </w:tcPr>
          <w:p w14:paraId="38A79D3C" w14:textId="5F359014" w:rsidR="006B3A1D" w:rsidRPr="00BB50A1" w:rsidRDefault="00983887" w:rsidP="00983887">
            <w:pPr>
              <w:jc w:val="both"/>
              <w:rPr>
                <w:rFonts w:ascii="Segoe UI" w:eastAsia="Times New Roman" w:hAnsi="Segoe UI" w:cs="Segoe UI"/>
                <w:color w:val="000000"/>
              </w:rPr>
            </w:pPr>
            <w:r w:rsidRPr="00BB50A1">
              <w:rPr>
                <w:rFonts w:ascii="Segoe UI" w:eastAsia="Times New Roman" w:hAnsi="Segoe UI" w:cs="Segoe UI"/>
                <w:color w:val="000000"/>
              </w:rPr>
              <w:t>Biên bản kiểm kê</w:t>
            </w:r>
          </w:p>
        </w:tc>
        <w:tc>
          <w:tcPr>
            <w:tcW w:w="6645" w:type="dxa"/>
            <w:tcBorders>
              <w:top w:val="nil"/>
              <w:left w:val="nil"/>
              <w:bottom w:val="single" w:sz="4" w:space="0" w:color="auto"/>
              <w:right w:val="single" w:sz="4" w:space="0" w:color="auto"/>
            </w:tcBorders>
            <w:shd w:val="clear" w:color="auto" w:fill="auto"/>
            <w:vAlign w:val="center"/>
            <w:hideMark/>
          </w:tcPr>
          <w:p w14:paraId="1147C7EA"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in ra nếu cần thiết</w:t>
            </w:r>
          </w:p>
        </w:tc>
      </w:tr>
      <w:tr w:rsidR="006B3A1D" w:rsidRPr="00BB50A1" w14:paraId="63D660C8" w14:textId="77777777" w:rsidTr="007D3D9F">
        <w:trPr>
          <w:trHeight w:val="66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9F4C3F0"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10</w:t>
            </w:r>
          </w:p>
        </w:tc>
        <w:tc>
          <w:tcPr>
            <w:tcW w:w="2265" w:type="dxa"/>
            <w:tcBorders>
              <w:top w:val="nil"/>
              <w:left w:val="nil"/>
              <w:bottom w:val="single" w:sz="4" w:space="0" w:color="auto"/>
              <w:right w:val="single" w:sz="4" w:space="0" w:color="auto"/>
            </w:tcBorders>
            <w:shd w:val="clear" w:color="auto" w:fill="auto"/>
            <w:vAlign w:val="center"/>
            <w:hideMark/>
          </w:tcPr>
          <w:p w14:paraId="5E0D93DF" w14:textId="77777777" w:rsidR="006B3A1D" w:rsidRPr="00BB50A1" w:rsidRDefault="006B3A1D" w:rsidP="006B3A1D">
            <w:pPr>
              <w:jc w:val="both"/>
              <w:rPr>
                <w:rFonts w:ascii="Segoe UI" w:eastAsia="Times New Roman" w:hAnsi="Segoe UI" w:cs="Segoe UI"/>
                <w:color w:val="000000"/>
              </w:rPr>
            </w:pPr>
            <w:r w:rsidRPr="00BB50A1">
              <w:rPr>
                <w:rFonts w:ascii="Segoe UI" w:eastAsia="Times New Roman" w:hAnsi="Segoe UI" w:cs="Segoe UI"/>
                <w:color w:val="000000"/>
              </w:rPr>
              <w:t>Biểu mẫu XNT theo NPP ( tính theo ngày xuất hàng)</w:t>
            </w:r>
          </w:p>
        </w:tc>
        <w:tc>
          <w:tcPr>
            <w:tcW w:w="6645" w:type="dxa"/>
            <w:tcBorders>
              <w:top w:val="nil"/>
              <w:left w:val="nil"/>
              <w:bottom w:val="single" w:sz="4" w:space="0" w:color="auto"/>
              <w:right w:val="single" w:sz="4" w:space="0" w:color="auto"/>
            </w:tcBorders>
            <w:shd w:val="clear" w:color="auto" w:fill="auto"/>
            <w:vAlign w:val="center"/>
            <w:hideMark/>
          </w:tcPr>
          <w:p w14:paraId="49EEA901"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Dùng để in ra nếu cần thiết</w:t>
            </w:r>
          </w:p>
        </w:tc>
      </w:tr>
      <w:tr w:rsidR="006B3A1D" w:rsidRPr="00BB50A1" w14:paraId="1D72FF28" w14:textId="77777777" w:rsidTr="007D3D9F">
        <w:trPr>
          <w:trHeight w:val="330"/>
        </w:trPr>
        <w:tc>
          <w:tcPr>
            <w:tcW w:w="95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24BB532" w14:textId="77777777" w:rsidR="006B3A1D" w:rsidRPr="00BB50A1" w:rsidRDefault="006B3A1D" w:rsidP="007D3D9F">
            <w:pPr>
              <w:rPr>
                <w:rFonts w:ascii="Segoe UI" w:eastAsia="Times New Roman" w:hAnsi="Segoe UI" w:cs="Segoe UI"/>
                <w:b/>
                <w:bCs/>
                <w:color w:val="0070C0"/>
              </w:rPr>
            </w:pPr>
            <w:r w:rsidRPr="00475558">
              <w:rPr>
                <w:rFonts w:ascii="Segoe UI" w:eastAsia="Segoe UI" w:hAnsi="Segoe UI" w:cs="Segoe UI"/>
                <w:b/>
                <w:bCs/>
                <w:color w:val="0070C0"/>
              </w:rPr>
              <w:t>G.</w:t>
            </w:r>
            <w:r w:rsidRPr="007A1519">
              <w:rPr>
                <w:rFonts w:ascii="Segoe UI" w:eastAsia="Segoe UI" w:hAnsi="Segoe UI" w:cs="Segoe UI"/>
                <w:b/>
                <w:bCs/>
                <w:color w:val="0070C0"/>
                <w:sz w:val="14"/>
                <w:szCs w:val="14"/>
              </w:rPr>
              <w:t xml:space="preserve">     </w:t>
            </w:r>
            <w:r w:rsidRPr="00475558">
              <w:rPr>
                <w:rFonts w:ascii="Segoe UI" w:eastAsia="Segoe UI" w:hAnsi="Segoe UI" w:cs="Segoe UI"/>
                <w:b/>
                <w:bCs/>
                <w:color w:val="0070C0"/>
              </w:rPr>
              <w:t xml:space="preserve">BÁO CÁO </w:t>
            </w:r>
          </w:p>
        </w:tc>
      </w:tr>
      <w:tr w:rsidR="006B3A1D" w:rsidRPr="00BB50A1" w14:paraId="0AF06AAB"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5FB359A7"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 </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7E833760" w14:textId="77777777" w:rsidR="006B3A1D" w:rsidRPr="00BB50A1" w:rsidRDefault="006B3A1D" w:rsidP="007D3D9F">
            <w:pPr>
              <w:rPr>
                <w:rFonts w:ascii="Segoe UI" w:eastAsia="Times New Roman" w:hAnsi="Segoe UI" w:cs="Segoe UI"/>
                <w:b/>
                <w:bCs/>
                <w:color w:val="000000"/>
              </w:rPr>
            </w:pPr>
            <w:r w:rsidRPr="00BB50A1">
              <w:rPr>
                <w:rFonts w:ascii="Segoe UI" w:eastAsia="Times New Roman" w:hAnsi="Segoe UI" w:cs="Segoe UI"/>
                <w:b/>
                <w:bCs/>
                <w:color w:val="000000"/>
              </w:rPr>
              <w:t>Dữ liệu hệ thống</w:t>
            </w:r>
          </w:p>
        </w:tc>
      </w:tr>
      <w:tr w:rsidR="006B3A1D" w:rsidRPr="00BB50A1" w14:paraId="4DC4CF38"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438E149"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2265" w:type="dxa"/>
            <w:tcBorders>
              <w:top w:val="nil"/>
              <w:left w:val="nil"/>
              <w:bottom w:val="single" w:sz="4" w:space="0" w:color="auto"/>
              <w:right w:val="single" w:sz="4" w:space="0" w:color="auto"/>
            </w:tcBorders>
            <w:shd w:val="clear" w:color="auto" w:fill="auto"/>
            <w:vAlign w:val="center"/>
            <w:hideMark/>
          </w:tcPr>
          <w:p w14:paraId="55278C14" w14:textId="77777777" w:rsidR="006B3A1D" w:rsidRPr="00BB50A1" w:rsidRDefault="006B3A1D" w:rsidP="006B3A1D">
            <w:pPr>
              <w:rPr>
                <w:rFonts w:ascii="Segoe UI" w:eastAsia="Times New Roman" w:hAnsi="Segoe UI" w:cs="Segoe UI"/>
                <w:color w:val="000000"/>
              </w:rPr>
            </w:pPr>
            <w:r w:rsidRPr="00BB50A1">
              <w:rPr>
                <w:rFonts w:ascii="Segoe UI" w:eastAsia="Times New Roman" w:hAnsi="Segoe UI" w:cs="Segoe UI"/>
                <w:color w:val="000000"/>
              </w:rPr>
              <w:t>Danh sách sản phẩm</w:t>
            </w:r>
          </w:p>
        </w:tc>
        <w:tc>
          <w:tcPr>
            <w:tcW w:w="6645" w:type="dxa"/>
            <w:tcBorders>
              <w:top w:val="nil"/>
              <w:left w:val="nil"/>
              <w:bottom w:val="single" w:sz="4" w:space="0" w:color="auto"/>
              <w:right w:val="single" w:sz="4" w:space="0" w:color="auto"/>
            </w:tcBorders>
            <w:shd w:val="clear" w:color="auto" w:fill="auto"/>
            <w:vAlign w:val="center"/>
            <w:hideMark/>
          </w:tcPr>
          <w:p w14:paraId="6935BDF2"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Thể hiện các thông tin liên quan đến sản phẩm của công ty</w:t>
            </w:r>
          </w:p>
        </w:tc>
      </w:tr>
      <w:tr w:rsidR="006B3A1D" w:rsidRPr="00BB50A1" w14:paraId="079149F7"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24E7D2D"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2</w:t>
            </w:r>
          </w:p>
        </w:tc>
        <w:tc>
          <w:tcPr>
            <w:tcW w:w="2265" w:type="dxa"/>
            <w:tcBorders>
              <w:top w:val="nil"/>
              <w:left w:val="nil"/>
              <w:bottom w:val="single" w:sz="4" w:space="0" w:color="auto"/>
              <w:right w:val="single" w:sz="4" w:space="0" w:color="auto"/>
            </w:tcBorders>
            <w:shd w:val="clear" w:color="auto" w:fill="auto"/>
            <w:vAlign w:val="center"/>
            <w:hideMark/>
          </w:tcPr>
          <w:p w14:paraId="6824D50D" w14:textId="77777777" w:rsidR="006B3A1D" w:rsidRPr="00BB50A1" w:rsidRDefault="006B3A1D" w:rsidP="006B3A1D">
            <w:pPr>
              <w:rPr>
                <w:rFonts w:ascii="Segoe UI" w:eastAsia="Times New Roman" w:hAnsi="Segoe UI" w:cs="Segoe UI"/>
                <w:color w:val="000000"/>
              </w:rPr>
            </w:pPr>
            <w:r w:rsidRPr="00BB50A1">
              <w:rPr>
                <w:rFonts w:ascii="Segoe UI" w:eastAsia="Times New Roman" w:hAnsi="Segoe UI" w:cs="Segoe UI"/>
                <w:color w:val="000000"/>
              </w:rPr>
              <w:t>Danh sách Nhà phân phối</w:t>
            </w:r>
          </w:p>
        </w:tc>
        <w:tc>
          <w:tcPr>
            <w:tcW w:w="6645" w:type="dxa"/>
            <w:tcBorders>
              <w:top w:val="nil"/>
              <w:left w:val="nil"/>
              <w:bottom w:val="single" w:sz="4" w:space="0" w:color="auto"/>
              <w:right w:val="single" w:sz="4" w:space="0" w:color="auto"/>
            </w:tcBorders>
            <w:shd w:val="clear" w:color="auto" w:fill="auto"/>
            <w:vAlign w:val="center"/>
            <w:hideMark/>
          </w:tcPr>
          <w:p w14:paraId="680E4C48"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Thể hiện các thông tin liên quan đến NPP/Đại lý</w:t>
            </w:r>
          </w:p>
        </w:tc>
      </w:tr>
      <w:tr w:rsidR="006B3A1D" w:rsidRPr="00BB50A1" w14:paraId="179ECAB4"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BCF3A1B"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3</w:t>
            </w:r>
          </w:p>
        </w:tc>
        <w:tc>
          <w:tcPr>
            <w:tcW w:w="2265" w:type="dxa"/>
            <w:tcBorders>
              <w:top w:val="nil"/>
              <w:left w:val="nil"/>
              <w:bottom w:val="single" w:sz="4" w:space="0" w:color="auto"/>
              <w:right w:val="single" w:sz="4" w:space="0" w:color="auto"/>
            </w:tcBorders>
            <w:shd w:val="clear" w:color="auto" w:fill="auto"/>
            <w:vAlign w:val="center"/>
            <w:hideMark/>
          </w:tcPr>
          <w:p w14:paraId="07F5128D" w14:textId="77777777" w:rsidR="006B3A1D" w:rsidRPr="00BB50A1" w:rsidRDefault="006B3A1D" w:rsidP="006B3A1D">
            <w:pPr>
              <w:rPr>
                <w:rFonts w:ascii="Segoe UI" w:eastAsia="Times New Roman" w:hAnsi="Segoe UI" w:cs="Segoe UI"/>
                <w:color w:val="000000"/>
              </w:rPr>
            </w:pPr>
            <w:r w:rsidRPr="00BB50A1">
              <w:rPr>
                <w:rFonts w:ascii="Segoe UI" w:eastAsia="Times New Roman" w:hAnsi="Segoe UI" w:cs="Segoe UI"/>
                <w:color w:val="000000"/>
              </w:rPr>
              <w:t>Danh sách khách hàng</w:t>
            </w:r>
          </w:p>
        </w:tc>
        <w:tc>
          <w:tcPr>
            <w:tcW w:w="6645" w:type="dxa"/>
            <w:tcBorders>
              <w:top w:val="nil"/>
              <w:left w:val="nil"/>
              <w:bottom w:val="single" w:sz="4" w:space="0" w:color="auto"/>
              <w:right w:val="single" w:sz="4" w:space="0" w:color="auto"/>
            </w:tcBorders>
            <w:shd w:val="clear" w:color="auto" w:fill="auto"/>
            <w:vAlign w:val="center"/>
            <w:hideMark/>
          </w:tcPr>
          <w:p w14:paraId="5FD55EB2"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Thể hiện các thông tin liên quan đến khách hàng</w:t>
            </w:r>
          </w:p>
        </w:tc>
      </w:tr>
      <w:tr w:rsidR="006B3A1D" w:rsidRPr="00BB50A1" w14:paraId="181A14B9"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1D30E6B"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4</w:t>
            </w:r>
          </w:p>
        </w:tc>
        <w:tc>
          <w:tcPr>
            <w:tcW w:w="2265" w:type="dxa"/>
            <w:tcBorders>
              <w:top w:val="nil"/>
              <w:left w:val="nil"/>
              <w:bottom w:val="single" w:sz="4" w:space="0" w:color="auto"/>
              <w:right w:val="single" w:sz="4" w:space="0" w:color="auto"/>
            </w:tcBorders>
            <w:shd w:val="clear" w:color="auto" w:fill="auto"/>
            <w:vAlign w:val="center"/>
            <w:hideMark/>
          </w:tcPr>
          <w:p w14:paraId="58DCED18" w14:textId="77777777" w:rsidR="006B3A1D" w:rsidRPr="00BB50A1" w:rsidRDefault="006B3A1D" w:rsidP="006B3A1D">
            <w:pPr>
              <w:rPr>
                <w:rFonts w:ascii="Segoe UI" w:eastAsia="Times New Roman" w:hAnsi="Segoe UI" w:cs="Segoe UI"/>
                <w:color w:val="000000"/>
              </w:rPr>
            </w:pPr>
            <w:r w:rsidRPr="00BB50A1">
              <w:rPr>
                <w:rFonts w:ascii="Segoe UI" w:eastAsia="Times New Roman" w:hAnsi="Segoe UI" w:cs="Segoe UI"/>
                <w:color w:val="000000"/>
              </w:rPr>
              <w:t>Danh sách nhân viên bán hàng</w:t>
            </w:r>
          </w:p>
        </w:tc>
        <w:tc>
          <w:tcPr>
            <w:tcW w:w="6645" w:type="dxa"/>
            <w:tcBorders>
              <w:top w:val="nil"/>
              <w:left w:val="nil"/>
              <w:bottom w:val="single" w:sz="4" w:space="0" w:color="auto"/>
              <w:right w:val="single" w:sz="4" w:space="0" w:color="auto"/>
            </w:tcBorders>
            <w:shd w:val="clear" w:color="auto" w:fill="auto"/>
            <w:vAlign w:val="center"/>
            <w:hideMark/>
          </w:tcPr>
          <w:p w14:paraId="2E80A3D6"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Thể hiện các thông tin liên quan đến nhân viên bán hàng</w:t>
            </w:r>
          </w:p>
        </w:tc>
      </w:tr>
      <w:tr w:rsidR="006B3A1D" w:rsidRPr="00BB50A1" w14:paraId="545D5AFF"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3B99B7BA"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 </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132A2F18" w14:textId="77777777" w:rsidR="006B3A1D" w:rsidRPr="00BB50A1" w:rsidRDefault="006B3A1D" w:rsidP="007D3D9F">
            <w:pPr>
              <w:rPr>
                <w:rFonts w:ascii="Segoe UI" w:eastAsia="Times New Roman" w:hAnsi="Segoe UI" w:cs="Segoe UI"/>
                <w:b/>
                <w:bCs/>
                <w:color w:val="000000"/>
              </w:rPr>
            </w:pPr>
            <w:r w:rsidRPr="00BB50A1">
              <w:rPr>
                <w:rFonts w:ascii="Segoe UI" w:eastAsia="Times New Roman" w:hAnsi="Segoe UI" w:cs="Segoe UI"/>
                <w:b/>
                <w:bCs/>
                <w:color w:val="000000"/>
              </w:rPr>
              <w:t>Số liệu thị trường</w:t>
            </w:r>
          </w:p>
        </w:tc>
      </w:tr>
      <w:tr w:rsidR="006B3A1D" w:rsidRPr="00BB50A1" w14:paraId="03E39C3A"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C78DA15"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63530B41"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tổng hợp số liệu mua hàng</w:t>
            </w:r>
          </w:p>
        </w:tc>
      </w:tr>
      <w:tr w:rsidR="006B3A1D" w:rsidRPr="00BB50A1" w14:paraId="26B9EB7B"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DED07DB"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2</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19532B89"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tổng hợp số liệu bán hàng_theo sản phẩm</w:t>
            </w:r>
          </w:p>
        </w:tc>
      </w:tr>
      <w:tr w:rsidR="006B3A1D" w:rsidRPr="00BB50A1" w14:paraId="16CCC578"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58B96D0"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3</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17258E32"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tổng hợp số liệu bán hàng_Sản phẩm toàn miền</w:t>
            </w:r>
          </w:p>
        </w:tc>
      </w:tr>
      <w:tr w:rsidR="006B3A1D" w:rsidRPr="00BB50A1" w14:paraId="20AC2BED"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8C05400"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4</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156361D0"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tổng hợp số liệu bán hàng_theo KH</w:t>
            </w:r>
          </w:p>
        </w:tc>
      </w:tr>
      <w:tr w:rsidR="006B3A1D" w:rsidRPr="00BB50A1" w14:paraId="3EE202C8"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81DE1E4"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5</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7D6FA38B"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tổng hợp số liệu bán hàng_theo ngày</w:t>
            </w:r>
          </w:p>
        </w:tc>
      </w:tr>
      <w:tr w:rsidR="006B3A1D" w:rsidRPr="00BB50A1" w14:paraId="29CB061E"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7F919316"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6</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0EC4AA6E"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tổng hợp số liệu bán hàng_theo tuyến</w:t>
            </w:r>
          </w:p>
        </w:tc>
      </w:tr>
      <w:tr w:rsidR="006B3A1D" w:rsidRPr="00BB50A1" w14:paraId="0159EAD5"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CB683AA"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7</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30E5F7A3"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xếp hạng NPP</w:t>
            </w:r>
          </w:p>
        </w:tc>
      </w:tr>
      <w:tr w:rsidR="006B3A1D" w:rsidRPr="00BB50A1" w14:paraId="09AB22A2"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71928CD9"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8</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1E3245C4"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theo dõi tình trạng xử lý đơn hàng</w:t>
            </w:r>
          </w:p>
        </w:tc>
      </w:tr>
      <w:tr w:rsidR="006B3A1D" w:rsidRPr="00BB50A1" w14:paraId="1CA27B2A"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55C5DB2"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9</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43833C06"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theo dõi tiến độ nhập-bán theo Doanh số</w:t>
            </w:r>
          </w:p>
        </w:tc>
      </w:tr>
      <w:tr w:rsidR="006B3A1D" w:rsidRPr="00BB50A1" w14:paraId="20CA6214"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05BAA97"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 </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77AC1C66" w14:textId="77777777" w:rsidR="006B3A1D" w:rsidRPr="00BB50A1" w:rsidRDefault="006B3A1D" w:rsidP="007D3D9F">
            <w:pPr>
              <w:rPr>
                <w:rFonts w:ascii="Segoe UI" w:eastAsia="Times New Roman" w:hAnsi="Segoe UI" w:cs="Segoe UI"/>
                <w:b/>
                <w:bCs/>
                <w:color w:val="000000"/>
              </w:rPr>
            </w:pPr>
            <w:r w:rsidRPr="00BB50A1">
              <w:rPr>
                <w:rFonts w:ascii="Segoe UI" w:eastAsia="Times New Roman" w:hAnsi="Segoe UI" w:cs="Segoe UI"/>
                <w:b/>
                <w:bCs/>
                <w:color w:val="000000"/>
              </w:rPr>
              <w:t>Hỗ trợ thương mại</w:t>
            </w:r>
          </w:p>
        </w:tc>
      </w:tr>
      <w:tr w:rsidR="006B3A1D" w:rsidRPr="00BB50A1" w14:paraId="05194BE0"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F2157D6"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0D33538F"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theo dõi khuyến mãi_Chi tiết</w:t>
            </w:r>
          </w:p>
        </w:tc>
      </w:tr>
      <w:tr w:rsidR="006B3A1D" w:rsidRPr="00BB50A1" w14:paraId="15CE370F"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36808952"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2</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7C20EA6C"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theo dõi khuyến mãi_Tổng hợp</w:t>
            </w:r>
          </w:p>
        </w:tc>
      </w:tr>
      <w:tr w:rsidR="006B3A1D" w:rsidRPr="00BB50A1" w14:paraId="2D0C05C7"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322FDD0"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3</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106FD35B" w14:textId="77777777" w:rsidR="006B3A1D" w:rsidRPr="00475558"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theo dõi chương trình trưng bày/tích lũy</w:t>
            </w:r>
            <w:r w:rsidRPr="007A1519">
              <w:rPr>
                <w:rFonts w:ascii="Segoe UI" w:eastAsia="Times New Roman" w:hAnsi="Segoe UI" w:cs="Segoe UI"/>
                <w:color w:val="000000"/>
                <w:sz w:val="16"/>
                <w:szCs w:val="16"/>
              </w:rPr>
              <w:t> </w:t>
            </w:r>
          </w:p>
        </w:tc>
      </w:tr>
      <w:tr w:rsidR="006B3A1D" w:rsidRPr="00BB50A1" w14:paraId="6431AD94"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41467437"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4</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46E5426A" w14:textId="77777777" w:rsidR="006B3A1D" w:rsidRPr="00475558"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theo dõi trả thưởng trưng bày/tích lũy</w:t>
            </w:r>
            <w:r w:rsidRPr="007A1519">
              <w:rPr>
                <w:rFonts w:ascii="Segoe UI" w:eastAsia="Times New Roman" w:hAnsi="Segoe UI" w:cs="Segoe UI"/>
                <w:color w:val="000000"/>
                <w:sz w:val="16"/>
                <w:szCs w:val="16"/>
              </w:rPr>
              <w:t> </w:t>
            </w:r>
          </w:p>
        </w:tc>
      </w:tr>
      <w:tr w:rsidR="006B3A1D" w:rsidRPr="00BB50A1" w14:paraId="1715AB9E"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60DCF522"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 </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17B5088C" w14:textId="77777777" w:rsidR="006B3A1D" w:rsidRPr="00BB50A1" w:rsidRDefault="006B3A1D" w:rsidP="007D3D9F">
            <w:pPr>
              <w:rPr>
                <w:rFonts w:ascii="Segoe UI" w:eastAsia="Times New Roman" w:hAnsi="Segoe UI" w:cs="Segoe UI"/>
                <w:b/>
                <w:bCs/>
                <w:color w:val="000000"/>
              </w:rPr>
            </w:pPr>
            <w:r w:rsidRPr="00BB50A1">
              <w:rPr>
                <w:rFonts w:ascii="Segoe UI" w:eastAsia="Times New Roman" w:hAnsi="Segoe UI" w:cs="Segoe UI"/>
                <w:b/>
                <w:bCs/>
                <w:color w:val="000000"/>
              </w:rPr>
              <w:t>Theo dõi chỉ số bán hàng</w:t>
            </w:r>
          </w:p>
        </w:tc>
      </w:tr>
      <w:tr w:rsidR="006B3A1D" w:rsidRPr="00BB50A1" w14:paraId="409754DE"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35658E30"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140C8D59"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theo dõi chỉ tiêu bán hàng (KPI)</w:t>
            </w:r>
          </w:p>
        </w:tc>
      </w:tr>
      <w:tr w:rsidR="006B3A1D" w:rsidRPr="00BB50A1" w14:paraId="24C7C283"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89F91B5"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2</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6CA5840C"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tổng hợp NVBH-KPI</w:t>
            </w:r>
          </w:p>
        </w:tc>
      </w:tr>
      <w:tr w:rsidR="006B3A1D" w:rsidRPr="00BB50A1" w14:paraId="573B0D93"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1E7DE2B3"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 </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5E6EAEF6" w14:textId="77777777" w:rsidR="006B3A1D" w:rsidRPr="00BB50A1" w:rsidRDefault="006B3A1D" w:rsidP="007D3D9F">
            <w:pPr>
              <w:rPr>
                <w:rFonts w:ascii="Segoe UI" w:eastAsia="Times New Roman" w:hAnsi="Segoe UI" w:cs="Segoe UI"/>
                <w:b/>
                <w:bCs/>
                <w:color w:val="000000"/>
              </w:rPr>
            </w:pPr>
            <w:r w:rsidRPr="00BB50A1">
              <w:rPr>
                <w:rFonts w:ascii="Segoe UI" w:eastAsia="Times New Roman" w:hAnsi="Segoe UI" w:cs="Segoe UI"/>
                <w:b/>
                <w:bCs/>
                <w:color w:val="000000"/>
              </w:rPr>
              <w:t>Báo cáo tồn kho</w:t>
            </w:r>
          </w:p>
        </w:tc>
      </w:tr>
      <w:tr w:rsidR="006B3A1D" w:rsidRPr="00BB50A1" w14:paraId="231B9D3C"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F84A40F"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1</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6E969D40"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tồn kho hiện tại (xem mức toàn quốc)</w:t>
            </w:r>
          </w:p>
        </w:tc>
      </w:tr>
      <w:tr w:rsidR="006B3A1D" w:rsidRPr="00BB50A1" w14:paraId="3CDC854C"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756BB95F"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2</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40B362A7"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tổng hợp X-N-T (xem theo mức NPP)</w:t>
            </w:r>
          </w:p>
        </w:tc>
      </w:tr>
      <w:tr w:rsidR="006B3A1D" w:rsidRPr="00BB50A1" w14:paraId="32444D6A"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72F28C46"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3</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5DFC4733"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chi tiết nhập kho</w:t>
            </w:r>
          </w:p>
        </w:tc>
      </w:tr>
      <w:tr w:rsidR="006B3A1D" w:rsidRPr="00BB50A1" w14:paraId="3D670563" w14:textId="77777777" w:rsidTr="007D3D9F">
        <w:trPr>
          <w:trHeight w:val="330"/>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015AA5D7"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4</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0D98E3C7" w14:textId="77777777" w:rsidR="006B3A1D" w:rsidRPr="00BB50A1" w:rsidRDefault="006B3A1D" w:rsidP="007D3D9F">
            <w:pPr>
              <w:rPr>
                <w:rFonts w:ascii="Segoe UI" w:eastAsia="Times New Roman" w:hAnsi="Segoe UI" w:cs="Segoe UI"/>
                <w:color w:val="000000"/>
              </w:rPr>
            </w:pPr>
            <w:r w:rsidRPr="00BB50A1">
              <w:rPr>
                <w:rFonts w:ascii="Segoe UI" w:eastAsia="Times New Roman" w:hAnsi="Segoe UI" w:cs="Segoe UI"/>
                <w:color w:val="000000"/>
              </w:rPr>
              <w:t>Báo cáo chi tiết xuất kho</w:t>
            </w:r>
          </w:p>
        </w:tc>
      </w:tr>
      <w:tr w:rsidR="006B3A1D" w:rsidRPr="00BB50A1" w14:paraId="0FA4422A" w14:textId="77777777" w:rsidTr="007D3D9F">
        <w:trPr>
          <w:trHeight w:val="330"/>
        </w:trPr>
        <w:tc>
          <w:tcPr>
            <w:tcW w:w="9535"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34467FDE" w14:textId="77777777" w:rsidR="006B3A1D" w:rsidRPr="00BB50A1" w:rsidRDefault="006B3A1D" w:rsidP="007D3D9F">
            <w:pPr>
              <w:rPr>
                <w:rFonts w:ascii="Segoe UI" w:eastAsia="Times New Roman" w:hAnsi="Segoe UI" w:cs="Segoe UI"/>
                <w:b/>
                <w:bCs/>
                <w:color w:val="0070C0"/>
              </w:rPr>
            </w:pPr>
            <w:r w:rsidRPr="00475558">
              <w:rPr>
                <w:rFonts w:ascii="Segoe UI" w:eastAsia="Segoe UI" w:hAnsi="Segoe UI" w:cs="Segoe UI"/>
                <w:b/>
                <w:bCs/>
                <w:color w:val="0070C0"/>
              </w:rPr>
              <w:t>H.</w:t>
            </w:r>
            <w:r w:rsidRPr="007A1519">
              <w:rPr>
                <w:rFonts w:ascii="Segoe UI" w:eastAsia="Segoe UI" w:hAnsi="Segoe UI" w:cs="Segoe UI"/>
                <w:b/>
                <w:bCs/>
                <w:color w:val="0070C0"/>
                <w:sz w:val="14"/>
                <w:szCs w:val="14"/>
              </w:rPr>
              <w:t xml:space="preserve">          </w:t>
            </w:r>
            <w:r w:rsidRPr="00475558">
              <w:rPr>
                <w:rFonts w:ascii="Segoe UI" w:eastAsia="Segoe UI" w:hAnsi="Segoe UI" w:cs="Segoe UI"/>
                <w:b/>
                <w:bCs/>
                <w:color w:val="0070C0"/>
              </w:rPr>
              <w:t>TÍNH NĂNG CH</w:t>
            </w:r>
            <w:r w:rsidRPr="00BB50A1">
              <w:rPr>
                <w:rFonts w:ascii="Segoe UI" w:eastAsia="Segoe UI" w:hAnsi="Segoe UI" w:cs="Segoe UI"/>
                <w:b/>
                <w:bCs/>
                <w:color w:val="0070C0"/>
              </w:rPr>
              <w:t>ỐT SỐ LIỆU</w:t>
            </w:r>
          </w:p>
        </w:tc>
      </w:tr>
      <w:tr w:rsidR="006B3A1D" w:rsidRPr="00BB50A1" w14:paraId="6B41FCDD" w14:textId="77777777" w:rsidTr="007D3D9F">
        <w:trPr>
          <w:trHeight w:val="2865"/>
        </w:trPr>
        <w:tc>
          <w:tcPr>
            <w:tcW w:w="625" w:type="dxa"/>
            <w:tcBorders>
              <w:top w:val="nil"/>
              <w:left w:val="single" w:sz="4" w:space="0" w:color="auto"/>
              <w:bottom w:val="single" w:sz="4" w:space="0" w:color="auto"/>
              <w:right w:val="single" w:sz="4" w:space="0" w:color="auto"/>
            </w:tcBorders>
            <w:shd w:val="clear" w:color="auto" w:fill="auto"/>
            <w:vAlign w:val="center"/>
            <w:hideMark/>
          </w:tcPr>
          <w:p w14:paraId="2B8B08EB" w14:textId="77777777" w:rsidR="006B3A1D" w:rsidRPr="00475558" w:rsidRDefault="006B3A1D" w:rsidP="006B3A1D">
            <w:pPr>
              <w:jc w:val="both"/>
              <w:rPr>
                <w:rFonts w:ascii="Segoe UI" w:eastAsia="Times New Roman" w:hAnsi="Segoe UI" w:cs="Segoe UI"/>
                <w:color w:val="000000"/>
              </w:rPr>
            </w:pPr>
            <w:r w:rsidRPr="00475558">
              <w:rPr>
                <w:rFonts w:ascii="Segoe UI" w:eastAsia="Times New Roman" w:hAnsi="Segoe UI" w:cs="Segoe UI"/>
                <w:color w:val="000000"/>
              </w:rPr>
              <w:t> </w:t>
            </w:r>
          </w:p>
        </w:tc>
        <w:tc>
          <w:tcPr>
            <w:tcW w:w="8910" w:type="dxa"/>
            <w:gridSpan w:val="2"/>
            <w:tcBorders>
              <w:top w:val="single" w:sz="4" w:space="0" w:color="auto"/>
              <w:left w:val="nil"/>
              <w:bottom w:val="single" w:sz="4" w:space="0" w:color="auto"/>
              <w:right w:val="single" w:sz="4" w:space="0" w:color="auto"/>
            </w:tcBorders>
            <w:shd w:val="clear" w:color="auto" w:fill="auto"/>
            <w:vAlign w:val="center"/>
            <w:hideMark/>
          </w:tcPr>
          <w:p w14:paraId="0FE1FA0A" w14:textId="77777777" w:rsidR="006B3A1D" w:rsidRPr="00BB50A1" w:rsidRDefault="006B3A1D" w:rsidP="007D3D9F">
            <w:pPr>
              <w:rPr>
                <w:rFonts w:ascii="Segoe UI" w:eastAsia="Times New Roman" w:hAnsi="Segoe UI" w:cs="Segoe UI"/>
                <w:b/>
                <w:bCs/>
                <w:color w:val="000000"/>
              </w:rPr>
            </w:pPr>
            <w:r w:rsidRPr="00BB50A1">
              <w:rPr>
                <w:rFonts w:ascii="Segoe UI" w:eastAsia="Times New Roman" w:hAnsi="Segoe UI" w:cs="Segoe UI"/>
                <w:b/>
                <w:bCs/>
                <w:color w:val="000000"/>
              </w:rPr>
              <w:t xml:space="preserve">Baseline (chốt số liệu): </w:t>
            </w:r>
            <w:r w:rsidRPr="00BB50A1">
              <w:rPr>
                <w:rFonts w:ascii="Segoe UI" w:eastAsia="Times New Roman" w:hAnsi="Segoe UI" w:cs="Segoe UI"/>
                <w:color w:val="000000"/>
              </w:rPr>
              <w:t>Là tính năng chốt số liệu của hệ thống để đảm bảo tính toàn vẹn dữ liệu của hệ thống.</w:t>
            </w:r>
            <w:r w:rsidRPr="00BB50A1">
              <w:rPr>
                <w:rFonts w:ascii="Segoe UI" w:eastAsia="Times New Roman" w:hAnsi="Segoe UI" w:cs="Segoe UI"/>
                <w:color w:val="000000"/>
              </w:rPr>
              <w:br/>
              <w:t xml:space="preserve">-       Chốt số liệu ngày: các đơn bán hàng sẽ được tự động hoàn tất/hủy đơn bán hàng hàng ngày theo qui định. </w:t>
            </w:r>
            <w:proofErr w:type="gramStart"/>
            <w:r w:rsidRPr="00BB50A1">
              <w:rPr>
                <w:rFonts w:ascii="Segoe UI" w:eastAsia="Times New Roman" w:hAnsi="Segoe UI" w:cs="Segoe UI"/>
                <w:color w:val="000000"/>
              </w:rPr>
              <w:t>Số liệu hoàn tất sẽ được chuyển sang CSDL tổng hợp phục vụ cho mục đích xem báo cáo.</w:t>
            </w:r>
            <w:r w:rsidRPr="00BB50A1">
              <w:rPr>
                <w:rFonts w:ascii="Segoe UI" w:eastAsia="Times New Roman" w:hAnsi="Segoe UI" w:cs="Segoe UI"/>
                <w:color w:val="000000"/>
              </w:rPr>
              <w:br/>
              <w:t>-       Chốt số liệu tháng: các đơn bán hàng sẽ được tự động hoàn tất/hủy đơn bán hàng trong tháng vào ngày qui định.</w:t>
            </w:r>
            <w:proofErr w:type="gramEnd"/>
            <w:r w:rsidRPr="00BB50A1">
              <w:rPr>
                <w:rFonts w:ascii="Segoe UI" w:eastAsia="Times New Roman" w:hAnsi="Segoe UI" w:cs="Segoe UI"/>
                <w:color w:val="000000"/>
              </w:rPr>
              <w:t xml:space="preserve"> Số liệu hoàn tất sẽ được chuyển sang CSDL tổng hợp phục vụ cho mục đích xem báo cáo.</w:t>
            </w:r>
            <w:r w:rsidRPr="00BB50A1">
              <w:rPr>
                <w:rFonts w:ascii="Segoe UI" w:eastAsia="Times New Roman" w:hAnsi="Segoe UI" w:cs="Segoe UI"/>
                <w:color w:val="000000"/>
              </w:rPr>
              <w:br/>
              <w:t>Khi chốt số hàng ngày, hệ thống sẽ kiểm tra trạng thái của các đơn bán hàng phát sinh vào m ngày trước đó, (thông thường m = 3, với cơ chế hôm nay đặt, ngày mai giao và mốt có kết quả giao hàng)</w:t>
            </w:r>
            <w:r w:rsidRPr="00BB50A1">
              <w:rPr>
                <w:rFonts w:ascii="Segoe UI" w:eastAsia="Times New Roman" w:hAnsi="Segoe UI" w:cs="Segoe UI"/>
                <w:color w:val="000000"/>
              </w:rPr>
              <w:br/>
              <w:t xml:space="preserve">Cơ chế này có thể thay đổi tùy theo chính sách của CHI NHÁNH/NPP </w:t>
            </w:r>
          </w:p>
        </w:tc>
      </w:tr>
    </w:tbl>
    <w:p w14:paraId="64F5AD7C" w14:textId="77777777" w:rsidR="006B3A1D" w:rsidRPr="00475558" w:rsidRDefault="006B3A1D" w:rsidP="00095E09">
      <w:pPr>
        <w:spacing w:line="276" w:lineRule="auto"/>
        <w:jc w:val="both"/>
        <w:rPr>
          <w:rFonts w:ascii="Segoe UI" w:hAnsi="Segoe UI" w:cs="Segoe UI"/>
        </w:rPr>
      </w:pPr>
    </w:p>
    <w:p w14:paraId="2B385747" w14:textId="77777777" w:rsidR="00610220" w:rsidRPr="00BB50A1" w:rsidRDefault="00610220" w:rsidP="007E6584">
      <w:pPr>
        <w:pStyle w:val="Heading4"/>
        <w:spacing w:line="276" w:lineRule="auto"/>
        <w:ind w:left="1498" w:hanging="1138"/>
        <w:jc w:val="both"/>
        <w:rPr>
          <w:rFonts w:cs="Segoe UI"/>
        </w:rPr>
      </w:pPr>
      <w:r w:rsidRPr="00BB50A1">
        <w:rPr>
          <w:rFonts w:cs="Segoe UI"/>
        </w:rPr>
        <w:t xml:space="preserve">SFA –TỰ </w:t>
      </w:r>
      <w:r w:rsidRPr="00BB50A1">
        <w:rPr>
          <w:rFonts w:cs="Segoe UI" w:hint="eastAsia"/>
        </w:rPr>
        <w:t>Đ</w:t>
      </w:r>
      <w:r w:rsidRPr="00BB50A1">
        <w:rPr>
          <w:rFonts w:cs="Segoe UI"/>
        </w:rPr>
        <w:t>ỘNG HÓA BÁN HÀNG</w:t>
      </w:r>
    </w:p>
    <w:p w14:paraId="2B791928" w14:textId="44902EAD" w:rsidR="00610220" w:rsidRPr="00BB50A1" w:rsidRDefault="003C72A8" w:rsidP="00095E09">
      <w:pPr>
        <w:spacing w:line="276" w:lineRule="auto"/>
        <w:jc w:val="both"/>
        <w:rPr>
          <w:rFonts w:ascii="Segoe UI" w:hAnsi="Segoe UI" w:cs="Segoe UI"/>
        </w:rPr>
      </w:pPr>
      <w:proofErr w:type="gramStart"/>
      <w:r w:rsidRPr="00BB50A1">
        <w:rPr>
          <w:rFonts w:ascii="Segoe UI" w:hAnsi="Segoe UI" w:cs="Segoe UI"/>
          <w:b/>
        </w:rPr>
        <w:t xml:space="preserve">SFA (Salesforce Automation) </w:t>
      </w:r>
      <w:r w:rsidRPr="00BB50A1">
        <w:rPr>
          <w:rFonts w:ascii="Segoe UI" w:hAnsi="Segoe UI" w:cs="Segoe UI"/>
        </w:rPr>
        <w:t xml:space="preserve">là ứng dụng hỗ trợ tự động hóa quy trình bán hàng chạy trên thiết bị sử dụng hệ điều hành Android, </w:t>
      </w:r>
      <w:r w:rsidR="00610220" w:rsidRPr="00BB50A1">
        <w:rPr>
          <w:rFonts w:ascii="Segoe UI" w:hAnsi="Segoe UI" w:cs="Segoe UI"/>
        </w:rPr>
        <w:t>được thiết kế để hỗ trợ đội ngũ bán hàng</w:t>
      </w:r>
      <w:r w:rsidRPr="00BB50A1">
        <w:rPr>
          <w:rFonts w:ascii="Segoe UI" w:hAnsi="Segoe UI" w:cs="Segoe UI"/>
        </w:rPr>
        <w:t xml:space="preserve"> </w:t>
      </w:r>
      <w:r w:rsidR="00610220" w:rsidRPr="00BB50A1">
        <w:rPr>
          <w:rFonts w:ascii="Segoe UI" w:hAnsi="Segoe UI" w:cs="Segoe UI"/>
        </w:rPr>
        <w:t>thực hiện các công việc ngoài thị trường như bán hàng, chấm trưng bày, khảo sát thị trường,</w:t>
      </w:r>
      <w:r w:rsidRPr="00BB50A1">
        <w:rPr>
          <w:rFonts w:ascii="Segoe UI" w:hAnsi="Segoe UI" w:cs="Segoe UI"/>
        </w:rPr>
        <w:t xml:space="preserve"> v.v..</w:t>
      </w:r>
      <w:r w:rsidR="00610220" w:rsidRPr="00BB50A1">
        <w:rPr>
          <w:rFonts w:ascii="Segoe UI" w:hAnsi="Segoe UI" w:cs="Segoe UI"/>
        </w:rPr>
        <w:t>.</w:t>
      </w:r>
      <w:proofErr w:type="gramEnd"/>
      <w:r w:rsidRPr="00BB50A1">
        <w:rPr>
          <w:rFonts w:ascii="Segoe UI" w:hAnsi="Segoe UI" w:cs="Segoe UI"/>
        </w:rPr>
        <w:t xml:space="preserve"> ,</w:t>
      </w:r>
      <w:r w:rsidR="00610220" w:rsidRPr="00BB50A1">
        <w:rPr>
          <w:rFonts w:ascii="Segoe UI" w:hAnsi="Segoe UI" w:cs="Segoe UI"/>
        </w:rPr>
        <w:t xml:space="preserve"> giúp cải thiện năng suất bán hàng, giảm thiểu thời gian cho các công việc thủ công giá trị thấp.</w:t>
      </w:r>
    </w:p>
    <w:p w14:paraId="5FC6EF9E" w14:textId="77777777" w:rsidR="00610220" w:rsidRPr="00BB50A1" w:rsidRDefault="00610220" w:rsidP="00095E09">
      <w:pPr>
        <w:spacing w:line="276" w:lineRule="auto"/>
        <w:ind w:left="630"/>
        <w:jc w:val="both"/>
        <w:rPr>
          <w:rFonts w:ascii="Segoe UI" w:hAnsi="Segoe UI" w:cs="Segoe UI"/>
        </w:rPr>
      </w:pPr>
    </w:p>
    <w:p w14:paraId="6DE3634D" w14:textId="77777777" w:rsidR="00610220" w:rsidRPr="00475558" w:rsidRDefault="00610220" w:rsidP="00095E09">
      <w:pPr>
        <w:spacing w:line="276" w:lineRule="auto"/>
        <w:jc w:val="both"/>
        <w:rPr>
          <w:rFonts w:ascii="Segoe UI" w:hAnsi="Segoe UI" w:cs="Segoe UI"/>
        </w:rPr>
      </w:pPr>
      <w:r w:rsidRPr="00475558">
        <w:rPr>
          <w:rFonts w:ascii="Segoe UI" w:hAnsi="Segoe UI" w:cs="Segoe UI"/>
          <w:noProof/>
        </w:rPr>
        <w:drawing>
          <wp:inline distT="0" distB="0" distL="0" distR="0" wp14:anchorId="4F72F407" wp14:editId="08087DF3">
            <wp:extent cx="5943600" cy="1316990"/>
            <wp:effectExtent l="19050" t="19050" r="19050" b="1651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16990"/>
                    </a:xfrm>
                    <a:prstGeom prst="rect">
                      <a:avLst/>
                    </a:prstGeom>
                    <a:ln>
                      <a:solidFill>
                        <a:schemeClr val="accent1"/>
                      </a:solidFill>
                    </a:ln>
                  </pic:spPr>
                </pic:pic>
              </a:graphicData>
            </a:graphic>
          </wp:inline>
        </w:drawing>
      </w:r>
    </w:p>
    <w:p w14:paraId="4765782F" w14:textId="77777777" w:rsidR="00610220" w:rsidRPr="00BB50A1" w:rsidRDefault="00610220" w:rsidP="00095E09">
      <w:pPr>
        <w:spacing w:line="276" w:lineRule="auto"/>
        <w:jc w:val="both"/>
        <w:rPr>
          <w:rFonts w:ascii="Segoe UI" w:hAnsi="Segoe UI" w:cs="Segoe UI"/>
        </w:rPr>
      </w:pPr>
    </w:p>
    <w:tbl>
      <w:tblPr>
        <w:tblStyle w:val="TableGrid"/>
        <w:tblW w:w="5000" w:type="pct"/>
        <w:tblLook w:val="04A0" w:firstRow="1" w:lastRow="0" w:firstColumn="1" w:lastColumn="0" w:noHBand="0" w:noVBand="1"/>
      </w:tblPr>
      <w:tblGrid>
        <w:gridCol w:w="598"/>
        <w:gridCol w:w="8752"/>
      </w:tblGrid>
      <w:tr w:rsidR="003C72A8" w:rsidRPr="00BB50A1" w14:paraId="51791243" w14:textId="2AED2DD9" w:rsidTr="003C72A8">
        <w:tc>
          <w:tcPr>
            <w:tcW w:w="320" w:type="pct"/>
            <w:shd w:val="clear" w:color="auto" w:fill="FDE9D9" w:themeFill="accent6" w:themeFillTint="33"/>
          </w:tcPr>
          <w:p w14:paraId="1AC07C9E" w14:textId="77777777" w:rsidR="003C72A8" w:rsidRPr="00BB50A1" w:rsidRDefault="003C72A8" w:rsidP="00095E09">
            <w:pPr>
              <w:spacing w:line="276" w:lineRule="auto"/>
              <w:jc w:val="both"/>
              <w:rPr>
                <w:rFonts w:ascii="Segoe UI" w:hAnsi="Segoe UI" w:cs="Segoe UI"/>
                <w:b/>
                <w:sz w:val="22"/>
                <w:szCs w:val="22"/>
              </w:rPr>
            </w:pPr>
            <w:r w:rsidRPr="00BB50A1">
              <w:rPr>
                <w:rFonts w:ascii="Segoe UI" w:hAnsi="Segoe UI" w:cs="Segoe UI"/>
                <w:b/>
              </w:rPr>
              <w:t>STT</w:t>
            </w:r>
          </w:p>
        </w:tc>
        <w:tc>
          <w:tcPr>
            <w:tcW w:w="4680" w:type="pct"/>
            <w:shd w:val="clear" w:color="auto" w:fill="FDE9D9" w:themeFill="accent6" w:themeFillTint="33"/>
          </w:tcPr>
          <w:p w14:paraId="65796F32" w14:textId="20CD3F84" w:rsidR="003C72A8" w:rsidRPr="00BB50A1" w:rsidRDefault="003C72A8" w:rsidP="00095E09">
            <w:pPr>
              <w:spacing w:line="276" w:lineRule="auto"/>
              <w:jc w:val="both"/>
              <w:rPr>
                <w:rFonts w:ascii="Segoe UI" w:hAnsi="Segoe UI" w:cs="Segoe UI"/>
                <w:b/>
                <w:sz w:val="22"/>
                <w:szCs w:val="22"/>
              </w:rPr>
            </w:pPr>
            <w:r w:rsidRPr="00BB50A1">
              <w:rPr>
                <w:rFonts w:ascii="Segoe UI" w:hAnsi="Segoe UI" w:cs="Segoe UI"/>
                <w:b/>
              </w:rPr>
              <w:t>Mô tả tính năng / Quy trình khi sử dụng SFA</w:t>
            </w:r>
          </w:p>
        </w:tc>
      </w:tr>
      <w:tr w:rsidR="003C72A8" w:rsidRPr="00BB50A1" w14:paraId="48707630" w14:textId="14EDB6DA" w:rsidTr="003C72A8">
        <w:trPr>
          <w:trHeight w:val="754"/>
        </w:trPr>
        <w:tc>
          <w:tcPr>
            <w:tcW w:w="320" w:type="pct"/>
          </w:tcPr>
          <w:p w14:paraId="2CBE6603" w14:textId="77777777" w:rsidR="003C72A8" w:rsidRPr="00475558" w:rsidRDefault="003C72A8" w:rsidP="00095E09">
            <w:pPr>
              <w:spacing w:line="276" w:lineRule="auto"/>
              <w:jc w:val="both"/>
              <w:rPr>
                <w:rFonts w:ascii="Segoe UI" w:hAnsi="Segoe UI" w:cs="Segoe UI"/>
                <w:sz w:val="22"/>
                <w:szCs w:val="22"/>
              </w:rPr>
            </w:pPr>
            <w:r w:rsidRPr="00475558">
              <w:rPr>
                <w:rFonts w:ascii="Segoe UI" w:hAnsi="Segoe UI" w:cs="Segoe UI"/>
                <w:sz w:val="22"/>
                <w:szCs w:val="22"/>
              </w:rPr>
              <w:t>1</w:t>
            </w:r>
          </w:p>
        </w:tc>
        <w:tc>
          <w:tcPr>
            <w:tcW w:w="4680" w:type="pct"/>
          </w:tcPr>
          <w:p w14:paraId="3C4EFAB8" w14:textId="3BF09347" w:rsidR="003C72A8" w:rsidRPr="00BB50A1" w:rsidRDefault="003C72A8" w:rsidP="00095E09">
            <w:pPr>
              <w:pStyle w:val="ListParagraph"/>
              <w:spacing w:line="276" w:lineRule="auto"/>
              <w:ind w:left="0"/>
              <w:jc w:val="both"/>
              <w:rPr>
                <w:rFonts w:ascii="Segoe UI" w:hAnsi="Segoe UI" w:cs="Segoe UI"/>
                <w:sz w:val="22"/>
                <w:szCs w:val="22"/>
              </w:rPr>
            </w:pPr>
            <w:r w:rsidRPr="00BB50A1">
              <w:rPr>
                <w:rFonts w:ascii="Segoe UI" w:hAnsi="Segoe UI" w:cs="Segoe UI"/>
                <w:b/>
              </w:rPr>
              <w:t xml:space="preserve">Quy trình đồng bộ đầu ngày: </w:t>
            </w:r>
            <w:r w:rsidRPr="00BB50A1">
              <w:rPr>
                <w:rFonts w:ascii="Segoe UI" w:hAnsi="Segoe UI" w:cs="Segoe UI"/>
              </w:rPr>
              <w:t>Cập nhập tất cả các thông tin cần thiết hỗ trợ cho hoạt động bán hàng ngoài thị trường</w:t>
            </w:r>
            <w:r w:rsidRPr="00BB50A1">
              <w:rPr>
                <w:rFonts w:ascii="Segoe UI" w:hAnsi="Segoe UI" w:cs="Segoe UI"/>
                <w:b/>
              </w:rPr>
              <w:t xml:space="preserve"> </w:t>
            </w:r>
            <w:r w:rsidRPr="00BB50A1">
              <w:rPr>
                <w:rFonts w:ascii="Segoe UI" w:hAnsi="Segoe UI" w:cs="Segoe UI"/>
              </w:rPr>
              <w:t>lên SFA.</w:t>
            </w:r>
          </w:p>
        </w:tc>
      </w:tr>
      <w:tr w:rsidR="003C72A8" w:rsidRPr="00BB50A1" w14:paraId="24278B0B" w14:textId="77777777" w:rsidTr="003C72A8">
        <w:trPr>
          <w:trHeight w:val="2327"/>
        </w:trPr>
        <w:tc>
          <w:tcPr>
            <w:tcW w:w="320" w:type="pct"/>
          </w:tcPr>
          <w:p w14:paraId="11E3900F" w14:textId="174ECF48" w:rsidR="003C72A8" w:rsidRPr="00475558" w:rsidRDefault="003C72A8" w:rsidP="00095E09">
            <w:pPr>
              <w:spacing w:line="276" w:lineRule="auto"/>
              <w:jc w:val="both"/>
              <w:rPr>
                <w:rFonts w:ascii="Segoe UI" w:hAnsi="Segoe UI" w:cs="Segoe UI"/>
              </w:rPr>
            </w:pPr>
            <w:r w:rsidRPr="00475558">
              <w:rPr>
                <w:rFonts w:ascii="Segoe UI" w:hAnsi="Segoe UI" w:cs="Segoe UI"/>
              </w:rPr>
              <w:t>2</w:t>
            </w:r>
          </w:p>
        </w:tc>
        <w:tc>
          <w:tcPr>
            <w:tcW w:w="4680" w:type="pct"/>
          </w:tcPr>
          <w:p w14:paraId="55278A71" w14:textId="6E0E24A3" w:rsidR="003C72A8" w:rsidRPr="00BB50A1" w:rsidRDefault="003C72A8" w:rsidP="003C72A8">
            <w:pPr>
              <w:pStyle w:val="ListParagraph"/>
              <w:spacing w:line="276" w:lineRule="auto"/>
              <w:ind w:left="0"/>
              <w:jc w:val="both"/>
              <w:rPr>
                <w:rFonts w:ascii="Segoe UI" w:hAnsi="Segoe UI" w:cs="Segoe UI"/>
                <w:b/>
                <w:sz w:val="22"/>
                <w:szCs w:val="22"/>
              </w:rPr>
            </w:pPr>
            <w:r w:rsidRPr="00BB50A1">
              <w:rPr>
                <w:rFonts w:ascii="Segoe UI" w:hAnsi="Segoe UI" w:cs="Segoe UI"/>
                <w:b/>
              </w:rPr>
              <w:t xml:space="preserve">Quy trình chuẩn bị trước khi ra thị trường: </w:t>
            </w:r>
            <w:r w:rsidRPr="00BB50A1">
              <w:rPr>
                <w:rFonts w:ascii="Segoe UI" w:hAnsi="Segoe UI" w:cs="Segoe UI"/>
              </w:rPr>
              <w:t>Kiểm tra các thông tin liên quan đến hoạt động bán hàng:</w:t>
            </w:r>
          </w:p>
          <w:p w14:paraId="68F6E977"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Danh sách khách hàng có trả thưởng</w:t>
            </w:r>
          </w:p>
          <w:p w14:paraId="636760F5"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Danh sách KPIs và tiến độ thực hiện</w:t>
            </w:r>
          </w:p>
          <w:p w14:paraId="0FFF71F8" w14:textId="77777777" w:rsidR="003C72A8" w:rsidRPr="00BB50A1" w:rsidRDefault="003C72A8" w:rsidP="00B7534C">
            <w:pPr>
              <w:pStyle w:val="ListParagraph"/>
              <w:numPr>
                <w:ilvl w:val="0"/>
                <w:numId w:val="11"/>
              </w:numPr>
              <w:spacing w:after="200" w:line="276" w:lineRule="auto"/>
              <w:jc w:val="both"/>
              <w:rPr>
                <w:rFonts w:ascii="Segoe UI" w:hAnsi="Segoe UI" w:cs="Segoe UI"/>
                <w:sz w:val="22"/>
                <w:szCs w:val="22"/>
              </w:rPr>
            </w:pPr>
            <w:r w:rsidRPr="00BB50A1">
              <w:rPr>
                <w:rFonts w:ascii="Segoe UI" w:hAnsi="Segoe UI" w:cs="Segoe UI"/>
              </w:rPr>
              <w:t>Danh sách đơn bán hàng quá khứ trong chu kỳ và tình trạng xử lý</w:t>
            </w:r>
          </w:p>
          <w:p w14:paraId="55C3FE33" w14:textId="77777777" w:rsidR="003C72A8" w:rsidRPr="00BB50A1" w:rsidRDefault="003C72A8" w:rsidP="00B7534C">
            <w:pPr>
              <w:pStyle w:val="ListParagraph"/>
              <w:numPr>
                <w:ilvl w:val="0"/>
                <w:numId w:val="11"/>
              </w:numPr>
              <w:spacing w:after="200" w:line="276" w:lineRule="auto"/>
              <w:jc w:val="both"/>
              <w:rPr>
                <w:rFonts w:ascii="Segoe UI" w:hAnsi="Segoe UI" w:cs="Segoe UI"/>
                <w:sz w:val="22"/>
                <w:szCs w:val="22"/>
              </w:rPr>
            </w:pPr>
            <w:r w:rsidRPr="00BB50A1">
              <w:rPr>
                <w:rFonts w:ascii="Segoe UI" w:hAnsi="Segoe UI" w:cs="Segoe UI"/>
              </w:rPr>
              <w:t>Danh sách các CTKM đang có hiệu lực</w:t>
            </w:r>
          </w:p>
          <w:p w14:paraId="621A4074" w14:textId="77A0D402"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Tồn kho nhân viên (Hàng bán/Hàng trả thưởng/Tạm ứng KM)</w:t>
            </w:r>
          </w:p>
        </w:tc>
      </w:tr>
      <w:tr w:rsidR="003C72A8" w:rsidRPr="00BB50A1" w14:paraId="4F901AA5" w14:textId="77777777" w:rsidTr="003C72A8">
        <w:trPr>
          <w:trHeight w:val="136"/>
        </w:trPr>
        <w:tc>
          <w:tcPr>
            <w:tcW w:w="320" w:type="pct"/>
          </w:tcPr>
          <w:p w14:paraId="4AE6F8FA" w14:textId="6FF23EDE" w:rsidR="003C72A8" w:rsidRPr="00475558" w:rsidRDefault="003C72A8" w:rsidP="00095E09">
            <w:pPr>
              <w:spacing w:line="276" w:lineRule="auto"/>
              <w:jc w:val="both"/>
              <w:rPr>
                <w:rFonts w:ascii="Segoe UI" w:hAnsi="Segoe UI" w:cs="Segoe UI"/>
              </w:rPr>
            </w:pPr>
            <w:r w:rsidRPr="00475558">
              <w:rPr>
                <w:rFonts w:ascii="Segoe UI" w:hAnsi="Segoe UI" w:cs="Segoe UI"/>
              </w:rPr>
              <w:t>3</w:t>
            </w:r>
          </w:p>
        </w:tc>
        <w:tc>
          <w:tcPr>
            <w:tcW w:w="4680" w:type="pct"/>
          </w:tcPr>
          <w:p w14:paraId="0CECA5D5" w14:textId="36AB07BB" w:rsidR="003C72A8" w:rsidRPr="00BB50A1" w:rsidRDefault="003C72A8" w:rsidP="003C72A8">
            <w:pPr>
              <w:spacing w:line="276" w:lineRule="auto"/>
              <w:jc w:val="both"/>
              <w:rPr>
                <w:rFonts w:ascii="Segoe UI" w:hAnsi="Segoe UI" w:cs="Segoe UI"/>
                <w:b/>
                <w:sz w:val="22"/>
                <w:szCs w:val="22"/>
              </w:rPr>
            </w:pPr>
            <w:r w:rsidRPr="00BB50A1">
              <w:rPr>
                <w:rFonts w:ascii="Segoe UI" w:hAnsi="Segoe UI" w:cs="Segoe UI"/>
                <w:b/>
              </w:rPr>
              <w:t xml:space="preserve">Quy trình lấy tọa độ khi viếng thăm khách hàng: </w:t>
            </w:r>
            <w:r w:rsidRPr="00BB50A1">
              <w:rPr>
                <w:rFonts w:ascii="Segoe UI" w:hAnsi="Segoe UI" w:cs="Segoe UI"/>
              </w:rPr>
              <w:t xml:space="preserve">Kiểm tra vị trí viếng thăm của </w:t>
            </w:r>
            <w:r w:rsidR="00C67970" w:rsidRPr="00BB50A1">
              <w:rPr>
                <w:rFonts w:ascii="Segoe UI" w:hAnsi="Segoe UI" w:cs="Segoe UI"/>
              </w:rPr>
              <w:t>NVBH</w:t>
            </w:r>
            <w:r w:rsidRPr="00BB50A1">
              <w:rPr>
                <w:rFonts w:ascii="Segoe UI" w:hAnsi="Segoe UI" w:cs="Segoe UI"/>
              </w:rPr>
              <w:t xml:space="preserve"> và điểm bán</w:t>
            </w:r>
          </w:p>
          <w:p w14:paraId="6DA28656" w14:textId="77777777" w:rsidR="003C72A8" w:rsidRPr="00BB50A1" w:rsidRDefault="003C72A8" w:rsidP="003C72A8">
            <w:pPr>
              <w:spacing w:line="276" w:lineRule="auto"/>
              <w:jc w:val="both"/>
              <w:rPr>
                <w:rFonts w:ascii="Segoe UI" w:hAnsi="Segoe UI" w:cs="Segoe UI"/>
                <w:b/>
                <w:sz w:val="22"/>
                <w:szCs w:val="22"/>
              </w:rPr>
            </w:pPr>
            <w:r w:rsidRPr="00BB50A1">
              <w:rPr>
                <w:rFonts w:ascii="Segoe UI" w:hAnsi="Segoe UI" w:cs="Segoe UI"/>
                <w:b/>
              </w:rPr>
              <w:t>Quy trình viếng thăm khách hàng</w:t>
            </w:r>
          </w:p>
          <w:p w14:paraId="0F0886A8"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Chụp ảnh đại diện khách hàng</w:t>
            </w:r>
          </w:p>
          <w:p w14:paraId="5522A6C8"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Kiểm tra tồn kho của khách hàng</w:t>
            </w:r>
          </w:p>
          <w:p w14:paraId="2D653900"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Trình chiếu, giới thiệu</w:t>
            </w:r>
          </w:p>
          <w:p w14:paraId="1F486F85" w14:textId="77777777" w:rsidR="003C72A8" w:rsidRPr="00BB50A1" w:rsidRDefault="003C72A8" w:rsidP="003C72A8">
            <w:pPr>
              <w:pStyle w:val="ListParagraph"/>
              <w:spacing w:line="276" w:lineRule="auto"/>
              <w:ind w:left="0"/>
              <w:jc w:val="both"/>
              <w:rPr>
                <w:rFonts w:ascii="Segoe UI" w:hAnsi="Segoe UI" w:cs="Segoe UI"/>
                <w:b/>
                <w:sz w:val="22"/>
                <w:szCs w:val="22"/>
              </w:rPr>
            </w:pPr>
            <w:r w:rsidRPr="00BB50A1">
              <w:rPr>
                <w:rFonts w:ascii="Segoe UI" w:hAnsi="Segoe UI" w:cs="Segoe UI"/>
                <w:b/>
              </w:rPr>
              <w:t>Quy trình thực hiện các chương trình HTTM</w:t>
            </w:r>
          </w:p>
          <w:p w14:paraId="38EB15D6"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 xml:space="preserve">Chụp hình cho các chương trình HTTM </w:t>
            </w:r>
          </w:p>
          <w:p w14:paraId="2DB18863"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Đăng ký tham gia cho các chương trình HTTM</w:t>
            </w:r>
          </w:p>
          <w:p w14:paraId="385AB6CF" w14:textId="77777777" w:rsidR="003C72A8" w:rsidRPr="00BB50A1" w:rsidRDefault="003C72A8" w:rsidP="003C72A8">
            <w:pPr>
              <w:pStyle w:val="ListParagraph"/>
              <w:spacing w:line="276" w:lineRule="auto"/>
              <w:ind w:left="0"/>
              <w:jc w:val="both"/>
              <w:rPr>
                <w:rFonts w:ascii="Segoe UI" w:hAnsi="Segoe UI" w:cs="Segoe UI"/>
                <w:b/>
                <w:sz w:val="22"/>
                <w:szCs w:val="22"/>
              </w:rPr>
            </w:pPr>
            <w:r w:rsidRPr="00BB50A1">
              <w:rPr>
                <w:rFonts w:ascii="Segoe UI" w:hAnsi="Segoe UI" w:cs="Segoe UI"/>
                <w:b/>
              </w:rPr>
              <w:t>Quy trình xác nhận đơn hàng/giao hàng/trả thưởng</w:t>
            </w:r>
          </w:p>
          <w:p w14:paraId="0B23EA9C"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Đơn hàng đề nghị</w:t>
            </w:r>
          </w:p>
          <w:p w14:paraId="2BB2DAA0"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Đề xuất tích lũy</w:t>
            </w:r>
          </w:p>
          <w:p w14:paraId="0779EAFE"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Chỉnh sửa chi tiết đơn hàng</w:t>
            </w:r>
          </w:p>
          <w:p w14:paraId="6B38D4F5"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Thực thi CTKM trên đơn hàng</w:t>
            </w:r>
          </w:p>
          <w:p w14:paraId="5E71F55C" w14:textId="67520EFE" w:rsidR="005D346C" w:rsidRPr="00BB50A1" w:rsidRDefault="005D346C"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Thực thi POSM</w:t>
            </w:r>
          </w:p>
          <w:p w14:paraId="7E4EAE2A"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Xác nhận đơn hàng</w:t>
            </w:r>
          </w:p>
          <w:p w14:paraId="2B7C8881"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Trả thưởng cho khách hàng theo đơn hàng</w:t>
            </w:r>
          </w:p>
          <w:p w14:paraId="252BDEED" w14:textId="77777777" w:rsidR="003C72A8" w:rsidRPr="00BB50A1" w:rsidRDefault="003C72A8" w:rsidP="003C72A8">
            <w:pPr>
              <w:pStyle w:val="ListParagraph"/>
              <w:spacing w:line="276" w:lineRule="auto"/>
              <w:ind w:left="0"/>
              <w:jc w:val="both"/>
              <w:rPr>
                <w:rFonts w:ascii="Segoe UI" w:hAnsi="Segoe UI" w:cs="Segoe UI"/>
                <w:b/>
                <w:sz w:val="22"/>
                <w:szCs w:val="22"/>
              </w:rPr>
            </w:pPr>
            <w:r w:rsidRPr="00BB50A1">
              <w:rPr>
                <w:rFonts w:ascii="Segoe UI" w:hAnsi="Segoe UI" w:cs="Segoe UI"/>
                <w:b/>
              </w:rPr>
              <w:t>Quy trình tạo/cập nhật thông tin khách hàng</w:t>
            </w:r>
          </w:p>
          <w:p w14:paraId="1F13DFD3"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Ghi nhận thông tin khách hàng mới</w:t>
            </w:r>
          </w:p>
          <w:p w14:paraId="19EA60CB" w14:textId="66B8F79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Cập nhật thông tin khách hàng</w:t>
            </w:r>
          </w:p>
        </w:tc>
      </w:tr>
      <w:tr w:rsidR="003C72A8" w:rsidRPr="00BB50A1" w14:paraId="1C1F77E1" w14:textId="77777777" w:rsidTr="003C72A8">
        <w:trPr>
          <w:trHeight w:val="136"/>
        </w:trPr>
        <w:tc>
          <w:tcPr>
            <w:tcW w:w="320" w:type="pct"/>
          </w:tcPr>
          <w:p w14:paraId="5719A768" w14:textId="60FF420E" w:rsidR="003C72A8" w:rsidRPr="00475558" w:rsidRDefault="003C72A8" w:rsidP="00095E09">
            <w:pPr>
              <w:spacing w:line="276" w:lineRule="auto"/>
              <w:jc w:val="both"/>
              <w:rPr>
                <w:rFonts w:ascii="Segoe UI" w:hAnsi="Segoe UI" w:cs="Segoe UI"/>
              </w:rPr>
            </w:pPr>
            <w:r w:rsidRPr="00475558">
              <w:rPr>
                <w:rFonts w:ascii="Segoe UI" w:hAnsi="Segoe UI" w:cs="Segoe UI"/>
              </w:rPr>
              <w:t>4</w:t>
            </w:r>
          </w:p>
        </w:tc>
        <w:tc>
          <w:tcPr>
            <w:tcW w:w="4680" w:type="pct"/>
          </w:tcPr>
          <w:p w14:paraId="6A4652E0" w14:textId="4C8BF778" w:rsidR="003C72A8" w:rsidRPr="00BB50A1" w:rsidRDefault="003C72A8" w:rsidP="003C72A8">
            <w:pPr>
              <w:pStyle w:val="ListParagraph"/>
              <w:spacing w:line="276" w:lineRule="auto"/>
              <w:ind w:left="0"/>
              <w:jc w:val="both"/>
              <w:rPr>
                <w:rFonts w:ascii="Segoe UI" w:hAnsi="Segoe UI" w:cs="Segoe UI"/>
                <w:b/>
                <w:sz w:val="22"/>
                <w:szCs w:val="22"/>
              </w:rPr>
            </w:pPr>
            <w:r w:rsidRPr="00BB50A1">
              <w:rPr>
                <w:rFonts w:ascii="Segoe UI" w:hAnsi="Segoe UI" w:cs="Segoe UI"/>
                <w:b/>
              </w:rPr>
              <w:t>Các báo cáo nhanh trên SFA của NVBH</w:t>
            </w:r>
          </w:p>
          <w:p w14:paraId="26E651D7"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Thông tin tuyến bán hàng trong ngày</w:t>
            </w:r>
          </w:p>
          <w:p w14:paraId="6CDE5F3F"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Báo cáo ngày</w:t>
            </w:r>
          </w:p>
          <w:p w14:paraId="29F8F24B"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Báo cáo bán hàng</w:t>
            </w:r>
          </w:p>
          <w:p w14:paraId="4E73EB35"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Báo cáo sản lượng</w:t>
            </w:r>
          </w:p>
          <w:p w14:paraId="57020988" w14:textId="77777777" w:rsidR="003C72A8" w:rsidRPr="00BB50A1" w:rsidRDefault="003C72A8"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Danh sách đơn hàng</w:t>
            </w:r>
          </w:p>
          <w:p w14:paraId="0E382CE8" w14:textId="35ED06D8" w:rsidR="003C72A8" w:rsidRPr="00BB50A1" w:rsidRDefault="005D346C" w:rsidP="00B7534C">
            <w:pPr>
              <w:pStyle w:val="ListParagraph"/>
              <w:numPr>
                <w:ilvl w:val="0"/>
                <w:numId w:val="11"/>
              </w:numPr>
              <w:spacing w:line="276" w:lineRule="auto"/>
              <w:jc w:val="both"/>
              <w:rPr>
                <w:rFonts w:ascii="Segoe UI" w:hAnsi="Segoe UI" w:cs="Segoe UI"/>
                <w:b/>
              </w:rPr>
            </w:pPr>
            <w:r w:rsidRPr="00BB50A1">
              <w:rPr>
                <w:rFonts w:ascii="Segoe UI" w:hAnsi="Segoe UI" w:cs="Segoe UI"/>
              </w:rPr>
              <w:t xml:space="preserve">Báo cáo KPI của NVBH </w:t>
            </w:r>
          </w:p>
        </w:tc>
      </w:tr>
    </w:tbl>
    <w:p w14:paraId="5B07AA80" w14:textId="4C1C1ABB" w:rsidR="00610220" w:rsidRPr="00475558" w:rsidRDefault="00610220" w:rsidP="00095E09">
      <w:pPr>
        <w:spacing w:after="200" w:line="276" w:lineRule="auto"/>
        <w:jc w:val="both"/>
        <w:rPr>
          <w:rFonts w:ascii="Segoe UI" w:hAnsi="Segoe UI" w:cs="Segoe UI"/>
        </w:rPr>
      </w:pPr>
    </w:p>
    <w:p w14:paraId="5024D62D" w14:textId="77777777" w:rsidR="00610220" w:rsidRPr="00BB50A1" w:rsidRDefault="00610220" w:rsidP="007E6584">
      <w:pPr>
        <w:pStyle w:val="Heading4"/>
        <w:spacing w:line="276" w:lineRule="auto"/>
        <w:ind w:left="1498" w:hanging="1138"/>
        <w:jc w:val="both"/>
        <w:rPr>
          <w:rFonts w:cs="Segoe UI"/>
        </w:rPr>
      </w:pPr>
      <w:r w:rsidRPr="00BB50A1">
        <w:rPr>
          <w:rFonts w:cs="Segoe UI"/>
        </w:rPr>
        <w:t xml:space="preserve">EROUTE – QUẢN LÝ BÁN HÀNG TRÊN BẢN </w:t>
      </w:r>
      <w:r w:rsidRPr="00BB50A1">
        <w:rPr>
          <w:rFonts w:cs="Segoe UI" w:hint="eastAsia"/>
        </w:rPr>
        <w:t>Đ</w:t>
      </w:r>
      <w:r w:rsidRPr="00BB50A1">
        <w:rPr>
          <w:rFonts w:cs="Segoe UI"/>
        </w:rPr>
        <w:t>Ồ SỐ</w:t>
      </w:r>
    </w:p>
    <w:p w14:paraId="0F6728E9" w14:textId="6A63C5B3" w:rsidR="00E24C9C" w:rsidRPr="00BB50A1" w:rsidRDefault="00E24C9C" w:rsidP="00E24C9C">
      <w:pPr>
        <w:spacing w:line="276" w:lineRule="auto"/>
        <w:jc w:val="both"/>
        <w:rPr>
          <w:rFonts w:ascii="Segoe UI" w:hAnsi="Segoe UI" w:cs="Segoe UI"/>
        </w:rPr>
      </w:pPr>
      <w:proofErr w:type="gramStart"/>
      <w:r w:rsidRPr="00BB50A1">
        <w:rPr>
          <w:rFonts w:ascii="Segoe UI" w:hAnsi="Segoe UI" w:cs="Segoe UI"/>
          <w:b/>
        </w:rPr>
        <w:t>eRoute</w:t>
      </w:r>
      <w:r w:rsidRPr="00BB50A1">
        <w:rPr>
          <w:rFonts w:ascii="Segoe UI" w:hAnsi="Segoe UI" w:cs="Segoe UI"/>
        </w:rPr>
        <w:t xml:space="preserve">: Là hệ thống hỗ trợ giám sát trên bản đồ số cung cấp công cụ cho </w:t>
      </w:r>
      <w:r w:rsidR="00D344AD">
        <w:rPr>
          <w:rFonts w:ascii="Segoe UI" w:hAnsi="Segoe UI" w:cs="Segoe UI"/>
        </w:rPr>
        <w:t>AFO</w:t>
      </w:r>
      <w:r w:rsidRPr="00475558">
        <w:rPr>
          <w:rFonts w:ascii="Segoe UI" w:hAnsi="Segoe UI" w:cs="Segoe UI"/>
        </w:rPr>
        <w:t xml:space="preserve"> và đ</w:t>
      </w:r>
      <w:r w:rsidRPr="00BB50A1">
        <w:rPr>
          <w:rFonts w:ascii="Segoe UI" w:hAnsi="Segoe UI" w:cs="Segoe UI"/>
        </w:rPr>
        <w:t>ội ngũ quản lý bán hàng của Chi nhánh/NPP/Đại lý công cụ để giám sát các hoạt động của đội ngũ NVBH ngoài thị trường để đảm bảo tính tuân thủ cũng như có báo cáo nhanh về năng lực bán hàng của đội ngũ.</w:t>
      </w:r>
      <w:proofErr w:type="gramEnd"/>
    </w:p>
    <w:p w14:paraId="303968D8" w14:textId="6F668F94" w:rsidR="00610220" w:rsidRPr="00BB50A1" w:rsidRDefault="00610220" w:rsidP="00095E09">
      <w:pPr>
        <w:spacing w:line="276" w:lineRule="auto"/>
        <w:jc w:val="both"/>
        <w:rPr>
          <w:rFonts w:ascii="Segoe UI" w:hAnsi="Segoe UI" w:cs="Segoe UI"/>
        </w:rPr>
      </w:pPr>
      <w:r w:rsidRPr="00BB50A1">
        <w:rPr>
          <w:rFonts w:ascii="Segoe UI" w:hAnsi="Segoe UI" w:cs="Segoe UI"/>
        </w:rPr>
        <w:t xml:space="preserve">Hiện tại, ứng dụng này đang sử dụng bản đồ trực tuyến của Google: để sử dụng thì cần có kết nối internet để tải bản đồ của Google về thiết bị và lấy thông tin định vị của các </w:t>
      </w:r>
      <w:r w:rsidR="00C67970" w:rsidRPr="00BB50A1">
        <w:rPr>
          <w:rFonts w:ascii="Segoe UI" w:hAnsi="Segoe UI" w:cs="Segoe UI"/>
        </w:rPr>
        <w:t>NVBH</w:t>
      </w:r>
      <w:r w:rsidRPr="00BB50A1">
        <w:rPr>
          <w:rFonts w:ascii="Segoe UI" w:hAnsi="Segoe UI" w:cs="Segoe UI"/>
        </w:rPr>
        <w:t xml:space="preserve"> ngoài thị trường gửi về eRoute.</w:t>
      </w:r>
    </w:p>
    <w:p w14:paraId="257800E9" w14:textId="5C1BE5B1" w:rsidR="00610220" w:rsidRPr="00BB50A1" w:rsidRDefault="00610220" w:rsidP="00095E09">
      <w:pPr>
        <w:spacing w:line="276" w:lineRule="auto"/>
        <w:jc w:val="both"/>
        <w:rPr>
          <w:rFonts w:ascii="Segoe UI" w:hAnsi="Segoe UI" w:cs="Segoe UI"/>
          <w:sz w:val="20"/>
          <w:szCs w:val="20"/>
        </w:rPr>
      </w:pPr>
    </w:p>
    <w:p w14:paraId="07C7A757" w14:textId="77777777" w:rsidR="00610220" w:rsidRPr="00475558" w:rsidRDefault="00610220" w:rsidP="00095E09">
      <w:pPr>
        <w:spacing w:line="276" w:lineRule="auto"/>
        <w:jc w:val="both"/>
        <w:rPr>
          <w:rFonts w:ascii="Segoe UI" w:hAnsi="Segoe UI" w:cs="Segoe UI"/>
        </w:rPr>
      </w:pPr>
      <w:r w:rsidRPr="00475558">
        <w:rPr>
          <w:rFonts w:ascii="Segoe UI" w:hAnsi="Segoe UI" w:cs="Segoe UI"/>
          <w:noProof/>
        </w:rPr>
        <w:drawing>
          <wp:inline distT="0" distB="0" distL="0" distR="0" wp14:anchorId="48D478BE" wp14:editId="1A28E3F9">
            <wp:extent cx="5909068" cy="5324475"/>
            <wp:effectExtent l="19050" t="19050" r="15875"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1085" cy="5326293"/>
                    </a:xfrm>
                    <a:prstGeom prst="rect">
                      <a:avLst/>
                    </a:prstGeom>
                    <a:ln>
                      <a:solidFill>
                        <a:schemeClr val="accent1"/>
                      </a:solidFill>
                    </a:ln>
                  </pic:spPr>
                </pic:pic>
              </a:graphicData>
            </a:graphic>
          </wp:inline>
        </w:drawing>
      </w:r>
    </w:p>
    <w:p w14:paraId="116B6D08" w14:textId="77777777" w:rsidR="00610220" w:rsidRPr="00BB50A1" w:rsidRDefault="00610220" w:rsidP="00095E09">
      <w:pPr>
        <w:spacing w:line="276" w:lineRule="auto"/>
        <w:jc w:val="both"/>
        <w:rPr>
          <w:rFonts w:ascii="Segoe UI" w:hAnsi="Segoe UI" w:cs="Segoe UI"/>
        </w:rPr>
      </w:pPr>
    </w:p>
    <w:tbl>
      <w:tblPr>
        <w:tblStyle w:val="TableGrid"/>
        <w:tblW w:w="5000" w:type="pct"/>
        <w:tblLook w:val="04A0" w:firstRow="1" w:lastRow="0" w:firstColumn="1" w:lastColumn="0" w:noHBand="0" w:noVBand="1"/>
      </w:tblPr>
      <w:tblGrid>
        <w:gridCol w:w="598"/>
        <w:gridCol w:w="8752"/>
      </w:tblGrid>
      <w:tr w:rsidR="005D346C" w:rsidRPr="00BB50A1" w14:paraId="1BDDFC46" w14:textId="55CD8DD4" w:rsidTr="00E24C9C">
        <w:tc>
          <w:tcPr>
            <w:tcW w:w="320" w:type="pct"/>
            <w:shd w:val="clear" w:color="auto" w:fill="FDE9D9" w:themeFill="accent6" w:themeFillTint="33"/>
          </w:tcPr>
          <w:p w14:paraId="614276C3" w14:textId="77777777" w:rsidR="005D346C" w:rsidRPr="00BB50A1" w:rsidRDefault="005D346C" w:rsidP="00095E09">
            <w:pPr>
              <w:spacing w:line="276" w:lineRule="auto"/>
              <w:jc w:val="both"/>
              <w:rPr>
                <w:rFonts w:ascii="Segoe UI" w:hAnsi="Segoe UI" w:cs="Segoe UI"/>
                <w:b/>
                <w:sz w:val="22"/>
                <w:szCs w:val="22"/>
              </w:rPr>
            </w:pPr>
            <w:r w:rsidRPr="00BB50A1">
              <w:rPr>
                <w:rFonts w:ascii="Segoe UI" w:hAnsi="Segoe UI" w:cs="Segoe UI"/>
              </w:rPr>
              <w:br w:type="page"/>
            </w:r>
            <w:r w:rsidRPr="00BB50A1">
              <w:rPr>
                <w:rFonts w:ascii="Segoe UI" w:hAnsi="Segoe UI" w:cs="Segoe UI"/>
                <w:b/>
              </w:rPr>
              <w:t>STT</w:t>
            </w:r>
          </w:p>
        </w:tc>
        <w:tc>
          <w:tcPr>
            <w:tcW w:w="4680" w:type="pct"/>
            <w:shd w:val="clear" w:color="auto" w:fill="FDE9D9" w:themeFill="accent6" w:themeFillTint="33"/>
          </w:tcPr>
          <w:p w14:paraId="4DD31325" w14:textId="77777777" w:rsidR="005D346C" w:rsidRPr="00BB50A1" w:rsidRDefault="005D346C" w:rsidP="00095E09">
            <w:pPr>
              <w:spacing w:line="276" w:lineRule="auto"/>
              <w:jc w:val="both"/>
              <w:rPr>
                <w:rFonts w:ascii="Segoe UI" w:hAnsi="Segoe UI" w:cs="Segoe UI"/>
                <w:b/>
                <w:sz w:val="22"/>
                <w:szCs w:val="22"/>
              </w:rPr>
            </w:pPr>
            <w:r w:rsidRPr="00BB50A1">
              <w:rPr>
                <w:rFonts w:ascii="Segoe UI" w:hAnsi="Segoe UI" w:cs="Segoe UI"/>
                <w:b/>
              </w:rPr>
              <w:t>Mô tả tính năng</w:t>
            </w:r>
          </w:p>
        </w:tc>
      </w:tr>
      <w:tr w:rsidR="005D346C" w:rsidRPr="00BB50A1" w14:paraId="5DCE88F4" w14:textId="6B766830" w:rsidTr="00E24C9C">
        <w:trPr>
          <w:trHeight w:val="1139"/>
        </w:trPr>
        <w:tc>
          <w:tcPr>
            <w:tcW w:w="320" w:type="pct"/>
          </w:tcPr>
          <w:p w14:paraId="2E23CC7E" w14:textId="77777777" w:rsidR="005D346C" w:rsidRPr="00475558" w:rsidRDefault="005D346C" w:rsidP="00095E09">
            <w:pPr>
              <w:spacing w:line="276" w:lineRule="auto"/>
              <w:jc w:val="both"/>
              <w:rPr>
                <w:rFonts w:ascii="Segoe UI" w:hAnsi="Segoe UI" w:cs="Segoe UI"/>
                <w:sz w:val="22"/>
                <w:szCs w:val="22"/>
              </w:rPr>
            </w:pPr>
            <w:r w:rsidRPr="00475558">
              <w:rPr>
                <w:rFonts w:ascii="Segoe UI" w:hAnsi="Segoe UI" w:cs="Segoe UI"/>
                <w:sz w:val="22"/>
                <w:szCs w:val="22"/>
              </w:rPr>
              <w:t>1</w:t>
            </w:r>
          </w:p>
        </w:tc>
        <w:tc>
          <w:tcPr>
            <w:tcW w:w="4680" w:type="pct"/>
          </w:tcPr>
          <w:p w14:paraId="05786394" w14:textId="2CDCDAFD" w:rsidR="005D346C" w:rsidRPr="00BB50A1" w:rsidRDefault="005D346C" w:rsidP="00095E09">
            <w:pPr>
              <w:tabs>
                <w:tab w:val="left" w:pos="780"/>
              </w:tabs>
              <w:spacing w:line="276" w:lineRule="auto"/>
              <w:jc w:val="both"/>
              <w:rPr>
                <w:rFonts w:ascii="Segoe UI" w:hAnsi="Segoe UI" w:cs="Segoe UI"/>
                <w:bCs/>
                <w:sz w:val="22"/>
                <w:szCs w:val="22"/>
              </w:rPr>
            </w:pPr>
            <w:r w:rsidRPr="00BB50A1">
              <w:rPr>
                <w:rFonts w:ascii="Segoe UI" w:hAnsi="Segoe UI" w:cs="Segoe UI"/>
                <w:b/>
                <w:bCs/>
              </w:rPr>
              <w:t xml:space="preserve">Dashboard: </w:t>
            </w:r>
            <w:r w:rsidRPr="00BB50A1">
              <w:rPr>
                <w:rFonts w:ascii="Segoe UI" w:hAnsi="Segoe UI" w:cs="Segoe UI"/>
                <w:bCs/>
              </w:rPr>
              <w:t>Tổng hợp dữ liệu, cung cấp cái nhìn tổng quan về toàn bộ hoạt động bán hàng bán hàng nhằm giúp các cấp quản lý đưa ra những định hướng chiến lược hỗ tr</w:t>
            </w:r>
            <w:r w:rsidR="00E24C9C" w:rsidRPr="00BB50A1">
              <w:rPr>
                <w:rFonts w:ascii="Segoe UI" w:hAnsi="Segoe UI" w:cs="Segoe UI"/>
                <w:bCs/>
              </w:rPr>
              <w:t>ợ bán hàng kịp thời và hiệu quả</w:t>
            </w:r>
          </w:p>
        </w:tc>
      </w:tr>
      <w:tr w:rsidR="00E24C9C" w:rsidRPr="00BB50A1" w14:paraId="0038E9A7" w14:textId="77777777" w:rsidTr="00E24C9C">
        <w:trPr>
          <w:trHeight w:val="883"/>
        </w:trPr>
        <w:tc>
          <w:tcPr>
            <w:tcW w:w="320" w:type="pct"/>
          </w:tcPr>
          <w:p w14:paraId="18035799" w14:textId="77777777" w:rsidR="00E24C9C" w:rsidRPr="00475558" w:rsidRDefault="00E24C9C" w:rsidP="00095E09">
            <w:pPr>
              <w:spacing w:line="276" w:lineRule="auto"/>
              <w:jc w:val="both"/>
              <w:rPr>
                <w:rFonts w:ascii="Segoe UI" w:hAnsi="Segoe UI" w:cs="Segoe UI"/>
              </w:rPr>
            </w:pPr>
          </w:p>
        </w:tc>
        <w:tc>
          <w:tcPr>
            <w:tcW w:w="4680" w:type="pct"/>
          </w:tcPr>
          <w:p w14:paraId="2FC9E4AB" w14:textId="0ED7C665" w:rsidR="00E24C9C" w:rsidRPr="00BB50A1" w:rsidRDefault="00E24C9C" w:rsidP="00E24C9C">
            <w:pPr>
              <w:spacing w:line="276" w:lineRule="auto"/>
              <w:jc w:val="both"/>
              <w:rPr>
                <w:rFonts w:ascii="Segoe UI" w:hAnsi="Segoe UI" w:cs="Segoe UI"/>
              </w:rPr>
            </w:pPr>
            <w:r w:rsidRPr="00BB50A1">
              <w:rPr>
                <w:rFonts w:ascii="Segoe UI" w:hAnsi="Segoe UI" w:cs="Segoe UI"/>
                <w:b/>
                <w:bCs/>
              </w:rPr>
              <w:t xml:space="preserve">Hiển thị hoạt động của </w:t>
            </w:r>
            <w:r w:rsidR="00C67970" w:rsidRPr="00BB50A1">
              <w:rPr>
                <w:rFonts w:ascii="Segoe UI" w:hAnsi="Segoe UI" w:cs="Segoe UI"/>
                <w:b/>
                <w:bCs/>
              </w:rPr>
              <w:t>NVBH</w:t>
            </w:r>
            <w:r w:rsidRPr="00BB50A1">
              <w:rPr>
                <w:rFonts w:ascii="Segoe UI" w:hAnsi="Segoe UI" w:cs="Segoe UI"/>
                <w:b/>
                <w:bCs/>
              </w:rPr>
              <w:t xml:space="preserve"> trên bản đồ số</w:t>
            </w:r>
          </w:p>
          <w:p w14:paraId="2FBA30AC" w14:textId="77777777" w:rsidR="00E24C9C" w:rsidRPr="00BB50A1" w:rsidRDefault="00E24C9C"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Vị trí của NPP trên bản đồ theo phân vùng quản lý</w:t>
            </w:r>
          </w:p>
          <w:p w14:paraId="14EA01DD" w14:textId="77777777" w:rsidR="00E24C9C" w:rsidRPr="00BB50A1" w:rsidRDefault="00E24C9C"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Lịch viếng thăm (MCP) trong ngày hoặc nhiều ngày của từng tuyến bán hàng,</w:t>
            </w:r>
          </w:p>
          <w:p w14:paraId="70564AC8" w14:textId="2E5A1DEB" w:rsidR="00E24C9C" w:rsidRPr="00BB50A1" w:rsidRDefault="00E24C9C"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 xml:space="preserve">Vị trí của </w:t>
            </w:r>
            <w:r w:rsidR="00C67970" w:rsidRPr="00BB50A1">
              <w:rPr>
                <w:rFonts w:ascii="Segoe UI" w:hAnsi="Segoe UI" w:cs="Segoe UI"/>
              </w:rPr>
              <w:t>NVBH</w:t>
            </w:r>
            <w:r w:rsidRPr="00BB50A1">
              <w:rPr>
                <w:rFonts w:ascii="Segoe UI" w:hAnsi="Segoe UI" w:cs="Segoe UI"/>
              </w:rPr>
              <w:t xml:space="preserve"> trên bản đồ &amp; Lộ trình viếng thăm của </w:t>
            </w:r>
            <w:r w:rsidR="00C67970" w:rsidRPr="00BB50A1">
              <w:rPr>
                <w:rFonts w:ascii="Segoe UI" w:hAnsi="Segoe UI" w:cs="Segoe UI"/>
              </w:rPr>
              <w:t>NVBH</w:t>
            </w:r>
            <w:r w:rsidRPr="00BB50A1">
              <w:rPr>
                <w:rFonts w:ascii="Segoe UI" w:hAnsi="Segoe UI" w:cs="Segoe UI"/>
              </w:rPr>
              <w:t xml:space="preserve"> trên tuyến.</w:t>
            </w:r>
          </w:p>
          <w:p w14:paraId="397FD025" w14:textId="28611329" w:rsidR="00E24C9C" w:rsidRPr="00BB50A1" w:rsidRDefault="00E24C9C" w:rsidP="00B7534C">
            <w:pPr>
              <w:pStyle w:val="ListParagraph"/>
              <w:numPr>
                <w:ilvl w:val="0"/>
                <w:numId w:val="11"/>
              </w:numPr>
              <w:spacing w:line="276" w:lineRule="auto"/>
              <w:jc w:val="both"/>
              <w:rPr>
                <w:rFonts w:ascii="Segoe UI" w:hAnsi="Segoe UI" w:cs="Segoe UI"/>
                <w:sz w:val="22"/>
                <w:szCs w:val="22"/>
              </w:rPr>
            </w:pPr>
            <w:r w:rsidRPr="00BB50A1">
              <w:rPr>
                <w:rFonts w:ascii="Segoe UI" w:hAnsi="Segoe UI" w:cs="Segoe UI"/>
              </w:rPr>
              <w:t xml:space="preserve">Theo dõi tình trạng viếng các khách hàng trên tuyến của </w:t>
            </w:r>
            <w:r w:rsidR="00C67970" w:rsidRPr="00BB50A1">
              <w:rPr>
                <w:rFonts w:ascii="Segoe UI" w:hAnsi="Segoe UI" w:cs="Segoe UI"/>
              </w:rPr>
              <w:t>NVBH</w:t>
            </w:r>
            <w:r w:rsidRPr="00BB50A1">
              <w:rPr>
                <w:rFonts w:ascii="Segoe UI" w:hAnsi="Segoe UI" w:cs="Segoe UI"/>
              </w:rPr>
              <w:t xml:space="preserve"> trên tuyến (Phân biệt bằng màu sắc):</w:t>
            </w:r>
          </w:p>
          <w:p w14:paraId="7760EE16" w14:textId="77777777" w:rsidR="00E24C9C" w:rsidRPr="00BB50A1" w:rsidRDefault="00E24C9C" w:rsidP="00B7534C">
            <w:pPr>
              <w:pStyle w:val="ListParagraph"/>
              <w:numPr>
                <w:ilvl w:val="0"/>
                <w:numId w:val="12"/>
              </w:numPr>
              <w:spacing w:after="120" w:line="276" w:lineRule="auto"/>
              <w:jc w:val="both"/>
              <w:rPr>
                <w:rFonts w:ascii="Segoe UI" w:hAnsi="Segoe UI" w:cs="Segoe UI"/>
                <w:sz w:val="22"/>
                <w:szCs w:val="22"/>
              </w:rPr>
            </w:pPr>
            <w:r w:rsidRPr="00BB50A1">
              <w:rPr>
                <w:rFonts w:ascii="Segoe UI" w:hAnsi="Segoe UI" w:cs="Segoe UI"/>
                <w:color w:val="00B050"/>
              </w:rPr>
              <w:t xml:space="preserve">Màu xanh lá cây: </w:t>
            </w:r>
            <w:r w:rsidRPr="00BB50A1">
              <w:rPr>
                <w:rFonts w:ascii="Segoe UI" w:hAnsi="Segoe UI" w:cs="Segoe UI"/>
              </w:rPr>
              <w:t>Chưa viếng thăm</w:t>
            </w:r>
          </w:p>
          <w:p w14:paraId="5C9AA93E" w14:textId="77777777" w:rsidR="00E24C9C" w:rsidRPr="00BB50A1" w:rsidRDefault="00E24C9C" w:rsidP="00B7534C">
            <w:pPr>
              <w:pStyle w:val="ListParagraph"/>
              <w:numPr>
                <w:ilvl w:val="0"/>
                <w:numId w:val="12"/>
              </w:numPr>
              <w:spacing w:after="120" w:line="276" w:lineRule="auto"/>
              <w:jc w:val="both"/>
              <w:rPr>
                <w:rFonts w:ascii="Segoe UI" w:hAnsi="Segoe UI" w:cs="Segoe UI"/>
                <w:sz w:val="22"/>
                <w:szCs w:val="22"/>
              </w:rPr>
            </w:pPr>
            <w:r w:rsidRPr="00BB50A1">
              <w:rPr>
                <w:rFonts w:ascii="Segoe UI" w:hAnsi="Segoe UI" w:cs="Segoe UI"/>
                <w:color w:val="FF0000"/>
              </w:rPr>
              <w:t xml:space="preserve">Màu đỏ: </w:t>
            </w:r>
            <w:r w:rsidRPr="00BB50A1">
              <w:rPr>
                <w:rFonts w:ascii="Segoe UI" w:hAnsi="Segoe UI" w:cs="Segoe UI"/>
              </w:rPr>
              <w:t>Đã viếng thăm và không có đơn hàng</w:t>
            </w:r>
          </w:p>
          <w:p w14:paraId="345B950D" w14:textId="77777777" w:rsidR="00E24C9C" w:rsidRPr="00BB50A1" w:rsidRDefault="00E24C9C" w:rsidP="00B7534C">
            <w:pPr>
              <w:pStyle w:val="ListParagraph"/>
              <w:numPr>
                <w:ilvl w:val="0"/>
                <w:numId w:val="12"/>
              </w:numPr>
              <w:spacing w:after="120" w:line="276" w:lineRule="auto"/>
              <w:jc w:val="both"/>
              <w:rPr>
                <w:rFonts w:ascii="Segoe UI" w:hAnsi="Segoe UI" w:cs="Segoe UI"/>
                <w:sz w:val="22"/>
                <w:szCs w:val="22"/>
              </w:rPr>
            </w:pPr>
            <w:r w:rsidRPr="00BB50A1">
              <w:rPr>
                <w:rFonts w:ascii="Segoe UI" w:hAnsi="Segoe UI" w:cs="Segoe UI"/>
                <w:color w:val="0070C0"/>
              </w:rPr>
              <w:t xml:space="preserve">Màu xanh nước biển: </w:t>
            </w:r>
            <w:r w:rsidRPr="00BB50A1">
              <w:rPr>
                <w:rFonts w:ascii="Segoe UI" w:hAnsi="Segoe UI" w:cs="Segoe UI"/>
              </w:rPr>
              <w:t>đã viếng thăm và có đơn hàng</w:t>
            </w:r>
          </w:p>
          <w:p w14:paraId="534459E1" w14:textId="4B87170F" w:rsidR="00E24C9C" w:rsidRPr="00BB50A1" w:rsidRDefault="00E24C9C" w:rsidP="00B7534C">
            <w:pPr>
              <w:pStyle w:val="ListParagraph"/>
              <w:numPr>
                <w:ilvl w:val="0"/>
                <w:numId w:val="12"/>
              </w:numPr>
              <w:spacing w:line="276" w:lineRule="auto"/>
              <w:jc w:val="both"/>
              <w:rPr>
                <w:rFonts w:ascii="Segoe UI" w:hAnsi="Segoe UI" w:cs="Segoe UI"/>
                <w:b/>
                <w:bCs/>
              </w:rPr>
            </w:pPr>
            <w:r w:rsidRPr="00BB50A1">
              <w:rPr>
                <w:rFonts w:ascii="Segoe UI" w:hAnsi="Segoe UI" w:cs="Segoe UI"/>
                <w:color w:val="FFC000"/>
              </w:rPr>
              <w:t xml:space="preserve">Màu vàng: </w:t>
            </w:r>
            <w:r w:rsidR="00C67970" w:rsidRPr="00BB50A1">
              <w:rPr>
                <w:rFonts w:ascii="Segoe UI" w:hAnsi="Segoe UI" w:cs="Segoe UI"/>
              </w:rPr>
              <w:t>NVBH</w:t>
            </w:r>
            <w:r w:rsidRPr="00BB50A1">
              <w:rPr>
                <w:rFonts w:ascii="Segoe UI" w:hAnsi="Segoe UI" w:cs="Segoe UI"/>
              </w:rPr>
              <w:t xml:space="preserve"> đang viếng thăm khách hàng </w:t>
            </w:r>
          </w:p>
        </w:tc>
      </w:tr>
      <w:tr w:rsidR="005D346C" w:rsidRPr="00BB50A1" w14:paraId="731F2123" w14:textId="77777777" w:rsidTr="00E24C9C">
        <w:tc>
          <w:tcPr>
            <w:tcW w:w="320" w:type="pct"/>
          </w:tcPr>
          <w:p w14:paraId="0ECB85F7" w14:textId="4559862A" w:rsidR="005D346C" w:rsidRPr="007A1519" w:rsidRDefault="00E24C9C" w:rsidP="00095E09">
            <w:pPr>
              <w:spacing w:line="276" w:lineRule="auto"/>
              <w:jc w:val="both"/>
              <w:rPr>
                <w:rFonts w:ascii="Segoe UI" w:hAnsi="Segoe UI" w:cs="Segoe UI"/>
                <w:sz w:val="22"/>
                <w:szCs w:val="22"/>
              </w:rPr>
            </w:pPr>
            <w:r w:rsidRPr="00BB50A1">
              <w:rPr>
                <w:rFonts w:ascii="Segoe UI" w:hAnsi="Segoe UI" w:cs="Segoe UI"/>
              </w:rPr>
              <w:t>2</w:t>
            </w:r>
          </w:p>
        </w:tc>
        <w:tc>
          <w:tcPr>
            <w:tcW w:w="4680" w:type="pct"/>
          </w:tcPr>
          <w:p w14:paraId="4AE1189A" w14:textId="72F6B95C" w:rsidR="005D346C" w:rsidRPr="007A1519" w:rsidRDefault="00E24C9C" w:rsidP="00095E09">
            <w:pPr>
              <w:spacing w:line="276" w:lineRule="auto"/>
              <w:jc w:val="both"/>
              <w:rPr>
                <w:rFonts w:ascii="Segoe UI" w:hAnsi="Segoe UI" w:cs="Segoe UI"/>
                <w:b/>
                <w:sz w:val="22"/>
                <w:szCs w:val="22"/>
              </w:rPr>
            </w:pPr>
            <w:r w:rsidRPr="00475558">
              <w:rPr>
                <w:rFonts w:ascii="Segoe UI" w:hAnsi="Segoe UI" w:cs="Segoe UI"/>
                <w:b/>
                <w:bCs/>
                <w:sz w:val="22"/>
                <w:szCs w:val="22"/>
              </w:rPr>
              <w:t>Báo cáo:</w:t>
            </w:r>
          </w:p>
          <w:p w14:paraId="3AEE9CD2" w14:textId="5B9B18FB" w:rsidR="00E24C9C" w:rsidRPr="007A1519" w:rsidRDefault="00E24C9C" w:rsidP="00E24C9C">
            <w:pPr>
              <w:spacing w:line="276" w:lineRule="auto"/>
              <w:jc w:val="both"/>
              <w:rPr>
                <w:rFonts w:ascii="Segoe UI" w:hAnsi="Segoe UI" w:cs="Segoe UI"/>
                <w:sz w:val="22"/>
                <w:szCs w:val="22"/>
              </w:rPr>
            </w:pPr>
            <w:r w:rsidRPr="00BB50A1">
              <w:rPr>
                <w:rFonts w:ascii="Segoe UI" w:hAnsi="Segoe UI" w:cs="Segoe UI"/>
              </w:rPr>
              <w:t>1/  Báo Cáo Viếng Thăm Chi Tiết</w:t>
            </w:r>
          </w:p>
          <w:p w14:paraId="6F02F18A" w14:textId="681A43B3" w:rsidR="00E24C9C" w:rsidRPr="007A1519" w:rsidRDefault="00E24C9C" w:rsidP="00E24C9C">
            <w:pPr>
              <w:spacing w:line="276" w:lineRule="auto"/>
              <w:jc w:val="both"/>
              <w:rPr>
                <w:rFonts w:ascii="Segoe UI" w:hAnsi="Segoe UI" w:cs="Segoe UI"/>
                <w:sz w:val="22"/>
                <w:szCs w:val="22"/>
              </w:rPr>
            </w:pPr>
            <w:r w:rsidRPr="00BB50A1">
              <w:rPr>
                <w:rFonts w:ascii="Segoe UI" w:hAnsi="Segoe UI" w:cs="Segoe UI"/>
              </w:rPr>
              <w:t>2/  BC Tình Hình Đồng Bộ Máy PDA</w:t>
            </w:r>
          </w:p>
          <w:p w14:paraId="5EF91F63" w14:textId="52A42728" w:rsidR="00E24C9C" w:rsidRPr="007A1519" w:rsidRDefault="00E24C9C" w:rsidP="00E24C9C">
            <w:pPr>
              <w:spacing w:line="276" w:lineRule="auto"/>
              <w:jc w:val="both"/>
              <w:rPr>
                <w:rFonts w:ascii="Segoe UI" w:hAnsi="Segoe UI" w:cs="Segoe UI"/>
                <w:sz w:val="22"/>
                <w:szCs w:val="22"/>
              </w:rPr>
            </w:pPr>
            <w:r w:rsidRPr="00BB50A1">
              <w:rPr>
                <w:rFonts w:ascii="Segoe UI" w:hAnsi="Segoe UI" w:cs="Segoe UI"/>
              </w:rPr>
              <w:t>3/  Tự động gửi mail thông tin đồng bộ hàng ngày</w:t>
            </w:r>
          </w:p>
          <w:p w14:paraId="1635F44E" w14:textId="7E7F1068" w:rsidR="00E24C9C" w:rsidRPr="007A1519" w:rsidRDefault="00E24C9C" w:rsidP="00E24C9C">
            <w:pPr>
              <w:spacing w:line="276" w:lineRule="auto"/>
              <w:jc w:val="both"/>
              <w:rPr>
                <w:rFonts w:ascii="Segoe UI" w:hAnsi="Segoe UI" w:cs="Segoe UI"/>
                <w:sz w:val="22"/>
                <w:szCs w:val="22"/>
              </w:rPr>
            </w:pPr>
            <w:r w:rsidRPr="00BB50A1">
              <w:rPr>
                <w:rFonts w:ascii="Segoe UI" w:hAnsi="Segoe UI" w:cs="Segoe UI"/>
              </w:rPr>
              <w:t>4/  BC Đánh Giá Kết Quả Viếng Thăm</w:t>
            </w:r>
          </w:p>
          <w:p w14:paraId="2EEA17EC" w14:textId="6BA54EAE" w:rsidR="00E24C9C" w:rsidRPr="007A1519" w:rsidRDefault="00E24C9C" w:rsidP="00E24C9C">
            <w:pPr>
              <w:spacing w:line="276" w:lineRule="auto"/>
              <w:jc w:val="both"/>
              <w:rPr>
                <w:rFonts w:ascii="Segoe UI" w:hAnsi="Segoe UI" w:cs="Segoe UI"/>
                <w:sz w:val="22"/>
                <w:szCs w:val="22"/>
              </w:rPr>
            </w:pPr>
            <w:r w:rsidRPr="00BB50A1">
              <w:rPr>
                <w:rFonts w:ascii="Segoe UI" w:hAnsi="Segoe UI" w:cs="Segoe UI"/>
              </w:rPr>
              <w:t>5/  BC Đánh Giá Chỉ Số Bán Hàng Trong Tháng</w:t>
            </w:r>
          </w:p>
          <w:p w14:paraId="65A48C6D" w14:textId="05168A56" w:rsidR="00E24C9C" w:rsidRPr="007A1519" w:rsidRDefault="00E24C9C" w:rsidP="00E24C9C">
            <w:pPr>
              <w:spacing w:line="276" w:lineRule="auto"/>
              <w:jc w:val="both"/>
              <w:rPr>
                <w:rFonts w:ascii="Segoe UI" w:hAnsi="Segoe UI" w:cs="Segoe UI"/>
                <w:sz w:val="22"/>
                <w:szCs w:val="22"/>
              </w:rPr>
            </w:pPr>
            <w:r w:rsidRPr="00BB50A1">
              <w:rPr>
                <w:rFonts w:ascii="Segoe UI" w:hAnsi="Segoe UI" w:cs="Segoe UI"/>
              </w:rPr>
              <w:t>6/  BC viếng thăm theo lí do</w:t>
            </w:r>
          </w:p>
          <w:p w14:paraId="74AC2DAD" w14:textId="58B98E98" w:rsidR="00E24C9C" w:rsidRPr="007A1519" w:rsidRDefault="00E24C9C" w:rsidP="00E24C9C">
            <w:pPr>
              <w:spacing w:line="276" w:lineRule="auto"/>
              <w:jc w:val="both"/>
              <w:rPr>
                <w:rFonts w:ascii="Segoe UI" w:hAnsi="Segoe UI" w:cs="Segoe UI"/>
                <w:sz w:val="22"/>
                <w:szCs w:val="22"/>
              </w:rPr>
            </w:pPr>
            <w:r w:rsidRPr="00BB50A1">
              <w:rPr>
                <w:rFonts w:ascii="Segoe UI" w:hAnsi="Segoe UI" w:cs="Segoe UI"/>
              </w:rPr>
              <w:t>7/  Báo cáo quản lý tổng hợp</w:t>
            </w:r>
          </w:p>
          <w:p w14:paraId="0C613E43" w14:textId="61A04179" w:rsidR="00E24C9C" w:rsidRPr="007A1519" w:rsidRDefault="00E24C9C" w:rsidP="00E24C9C">
            <w:pPr>
              <w:spacing w:line="276" w:lineRule="auto"/>
              <w:jc w:val="both"/>
              <w:rPr>
                <w:rFonts w:ascii="Segoe UI" w:hAnsi="Segoe UI" w:cs="Segoe UI"/>
                <w:sz w:val="22"/>
                <w:szCs w:val="22"/>
              </w:rPr>
            </w:pPr>
            <w:r w:rsidRPr="00BB50A1">
              <w:rPr>
                <w:rFonts w:ascii="Segoe UI" w:hAnsi="Segoe UI" w:cs="Segoe UI"/>
              </w:rPr>
              <w:t>8/  BC Danh sách CH chưa viếng thăm</w:t>
            </w:r>
          </w:p>
          <w:p w14:paraId="30DF140C" w14:textId="5BFC9A25" w:rsidR="00E24C9C" w:rsidRPr="007A1519" w:rsidRDefault="00E24C9C" w:rsidP="00E24C9C">
            <w:pPr>
              <w:spacing w:line="276" w:lineRule="auto"/>
              <w:jc w:val="both"/>
              <w:rPr>
                <w:rFonts w:ascii="Segoe UI" w:hAnsi="Segoe UI" w:cs="Segoe UI"/>
                <w:b/>
                <w:sz w:val="22"/>
                <w:szCs w:val="22"/>
              </w:rPr>
            </w:pPr>
            <w:r w:rsidRPr="00BB50A1">
              <w:rPr>
                <w:rFonts w:ascii="Segoe UI" w:hAnsi="Segoe UI" w:cs="Segoe UI"/>
              </w:rPr>
              <w:t>9/  Danh Sách Cửa Hàng Chưa Có Tọa Độ</w:t>
            </w:r>
          </w:p>
        </w:tc>
      </w:tr>
    </w:tbl>
    <w:p w14:paraId="704D7194" w14:textId="04B25975" w:rsidR="00610220" w:rsidRPr="00475558" w:rsidRDefault="00610220" w:rsidP="00095E09">
      <w:pPr>
        <w:spacing w:after="200" w:line="276" w:lineRule="auto"/>
        <w:jc w:val="both"/>
        <w:rPr>
          <w:rFonts w:ascii="Segoe UI" w:hAnsi="Segoe UI" w:cs="Segoe UI"/>
        </w:rPr>
      </w:pPr>
    </w:p>
    <w:p w14:paraId="74000F96" w14:textId="77777777" w:rsidR="00B90029" w:rsidRPr="00BB50A1" w:rsidRDefault="00B90029" w:rsidP="007E6584">
      <w:pPr>
        <w:pStyle w:val="Heading3"/>
        <w:spacing w:line="276" w:lineRule="auto"/>
        <w:ind w:hanging="1170"/>
        <w:jc w:val="both"/>
        <w:rPr>
          <w:rFonts w:cs="Segoe UI"/>
        </w:rPr>
      </w:pPr>
      <w:bookmarkStart w:id="35" w:name="_Toc477962833"/>
      <w:r w:rsidRPr="00BB50A1">
        <w:rPr>
          <w:rFonts w:cs="Segoe UI"/>
          <w:caps w:val="0"/>
        </w:rPr>
        <w:t>PHẠM VI QUY TRÌNH</w:t>
      </w:r>
      <w:bookmarkEnd w:id="35"/>
    </w:p>
    <w:p w14:paraId="4162D172" w14:textId="10A45971" w:rsidR="00B90029" w:rsidRPr="00475558" w:rsidRDefault="00B90029" w:rsidP="00095E09">
      <w:pPr>
        <w:pStyle w:val="BodyText2"/>
        <w:keepNext/>
        <w:spacing w:before="0" w:after="0"/>
        <w:jc w:val="both"/>
        <w:rPr>
          <w:rFonts w:ascii="Segoe UI" w:hAnsi="Segoe UI" w:cs="Segoe UI"/>
          <w:snapToGrid w:val="0"/>
          <w:color w:val="auto"/>
          <w:sz w:val="22"/>
        </w:rPr>
      </w:pPr>
      <w:proofErr w:type="gramStart"/>
      <w:r w:rsidRPr="00BB50A1">
        <w:rPr>
          <w:rFonts w:ascii="Segoe UI" w:hAnsi="Segoe UI" w:cs="Segoe UI"/>
          <w:snapToGrid w:val="0"/>
          <w:color w:val="auto"/>
          <w:sz w:val="22"/>
        </w:rPr>
        <w:t xml:space="preserve">Dự án bao gồm việc triển khai các tính năng của hệ thống DMS đã được nêu ở trên và tuân theo quy trình vận hành trên hệ thống mới dựa trên những giải pháp được xây dựng do </w:t>
      </w:r>
      <w:r w:rsidR="00D344AD">
        <w:rPr>
          <w:rFonts w:ascii="Segoe UI" w:hAnsi="Segoe UI" w:cs="Segoe UI"/>
          <w:snapToGrid w:val="0"/>
          <w:color w:val="auto"/>
          <w:sz w:val="22"/>
        </w:rPr>
        <w:t>AFO</w:t>
      </w:r>
      <w:r w:rsidRPr="00475558">
        <w:rPr>
          <w:rFonts w:ascii="Segoe UI" w:hAnsi="Segoe UI" w:cs="Segoe UI"/>
          <w:snapToGrid w:val="0"/>
          <w:color w:val="auto"/>
          <w:sz w:val="22"/>
        </w:rPr>
        <w:t xml:space="preserve"> và DMSpro thống nhất trong các bộ tài liệu giải pháp (blueprint) trong giai đoạn Phân tích đầu tiên của dự án.</w:t>
      </w:r>
      <w:proofErr w:type="gramEnd"/>
      <w:r w:rsidRPr="00475558">
        <w:rPr>
          <w:rFonts w:ascii="Segoe UI" w:hAnsi="Segoe UI" w:cs="Segoe UI"/>
          <w:snapToGrid w:val="0"/>
          <w:color w:val="auto"/>
          <w:sz w:val="22"/>
        </w:rPr>
        <w:t xml:space="preserve">  </w:t>
      </w:r>
    </w:p>
    <w:p w14:paraId="0709E83F" w14:textId="77777777" w:rsidR="00B90029" w:rsidRPr="00BB50A1" w:rsidRDefault="00B90029" w:rsidP="00095E09">
      <w:pPr>
        <w:spacing w:line="276" w:lineRule="auto"/>
        <w:jc w:val="both"/>
        <w:rPr>
          <w:rFonts w:ascii="Segoe UI" w:hAnsi="Segoe UI" w:cs="Segoe UI"/>
        </w:rPr>
      </w:pPr>
    </w:p>
    <w:p w14:paraId="221F6698" w14:textId="77777777" w:rsidR="00B90029" w:rsidRPr="00BB50A1" w:rsidRDefault="00B90029" w:rsidP="007E6584">
      <w:pPr>
        <w:pStyle w:val="Heading3"/>
        <w:spacing w:line="276" w:lineRule="auto"/>
        <w:ind w:hanging="1170"/>
        <w:jc w:val="both"/>
        <w:rPr>
          <w:rFonts w:cs="Segoe UI"/>
        </w:rPr>
      </w:pPr>
      <w:bookmarkStart w:id="36" w:name="_Toc477962834"/>
      <w:r w:rsidRPr="00BB50A1">
        <w:rPr>
          <w:rFonts w:cs="Segoe UI"/>
          <w:caps w:val="0"/>
        </w:rPr>
        <w:t xml:space="preserve">PHẠM VI TÙY BIẾN VÀ PHÁT TRIỂN TÍNH </w:t>
      </w:r>
      <w:r w:rsidRPr="00BB50A1">
        <w:rPr>
          <w:rFonts w:cs="Segoe UI" w:hint="eastAsia"/>
          <w:caps w:val="0"/>
        </w:rPr>
        <w:t>NĂNG</w:t>
      </w:r>
      <w:r w:rsidRPr="00BB50A1">
        <w:rPr>
          <w:rFonts w:cs="Segoe UI"/>
          <w:caps w:val="0"/>
        </w:rPr>
        <w:t xml:space="preserve"> BỔ SUNG</w:t>
      </w:r>
      <w:bookmarkEnd w:id="36"/>
    </w:p>
    <w:p w14:paraId="29AFA76B" w14:textId="77777777" w:rsidR="00B90029" w:rsidRPr="00BB50A1" w:rsidRDefault="00B90029" w:rsidP="00095E09">
      <w:pPr>
        <w:pStyle w:val="BodyText2"/>
        <w:keepNext/>
        <w:jc w:val="both"/>
        <w:rPr>
          <w:rFonts w:ascii="Segoe UI" w:hAnsi="Segoe UI" w:cs="Segoe UI"/>
          <w:snapToGrid w:val="0"/>
          <w:color w:val="auto"/>
          <w:sz w:val="22"/>
        </w:rPr>
      </w:pPr>
      <w:proofErr w:type="gramStart"/>
      <w:r w:rsidRPr="00BB50A1">
        <w:rPr>
          <w:rFonts w:ascii="Segoe UI" w:hAnsi="Segoe UI" w:cs="Segoe UI"/>
          <w:snapToGrid w:val="0"/>
          <w:color w:val="auto"/>
          <w:sz w:val="22"/>
        </w:rPr>
        <w:t>Với yêu cầu hoàn thành dự án trong khoảng thời gian dự kiến vừa đủ để giảm thiểu rủi ro và chi phí phát sinh, hai bên thống nhất sẽ tập trung triển khai và khai thác các chức năng chuẩn của giải pháp cũng như chỉ xem xét các nâng cấp kỹ thuật quan trọng, bắt buộc và có ưu tiên cao.</w:t>
      </w:r>
      <w:proofErr w:type="gramEnd"/>
      <w:r w:rsidRPr="00BB50A1">
        <w:rPr>
          <w:rFonts w:ascii="Segoe UI" w:hAnsi="Segoe UI" w:cs="Segoe UI"/>
          <w:snapToGrid w:val="0"/>
          <w:color w:val="auto"/>
          <w:sz w:val="22"/>
        </w:rPr>
        <w:t xml:space="preserve"> Các nâng cấp kỹ thuật này sẽ được chỉ rõ trong các tài liệu phân tích dự </w:t>
      </w:r>
      <w:proofErr w:type="gramStart"/>
      <w:r w:rsidRPr="00BB50A1">
        <w:rPr>
          <w:rFonts w:ascii="Segoe UI" w:hAnsi="Segoe UI" w:cs="Segoe UI"/>
          <w:snapToGrid w:val="0"/>
          <w:color w:val="auto"/>
          <w:sz w:val="22"/>
        </w:rPr>
        <w:t>án</w:t>
      </w:r>
      <w:proofErr w:type="gramEnd"/>
      <w:r w:rsidRPr="00BB50A1">
        <w:rPr>
          <w:rFonts w:ascii="Segoe UI" w:hAnsi="Segoe UI" w:cs="Segoe UI"/>
          <w:snapToGrid w:val="0"/>
          <w:color w:val="auto"/>
          <w:sz w:val="22"/>
        </w:rPr>
        <w:t xml:space="preserve"> sau này.</w:t>
      </w:r>
    </w:p>
    <w:p w14:paraId="52B67150" w14:textId="77777777" w:rsidR="00B90029" w:rsidRPr="00BB50A1" w:rsidRDefault="00B90029" w:rsidP="00095E09">
      <w:pPr>
        <w:spacing w:line="276" w:lineRule="auto"/>
        <w:jc w:val="both"/>
        <w:rPr>
          <w:rFonts w:ascii="Segoe UI" w:hAnsi="Segoe UI" w:cs="Segoe UI"/>
        </w:rPr>
      </w:pPr>
    </w:p>
    <w:p w14:paraId="3C25E1CE" w14:textId="77777777" w:rsidR="00B90029" w:rsidRPr="00BB50A1" w:rsidRDefault="00B90029" w:rsidP="007E6584">
      <w:pPr>
        <w:pStyle w:val="Heading3"/>
        <w:spacing w:line="276" w:lineRule="auto"/>
        <w:ind w:hanging="1170"/>
        <w:jc w:val="both"/>
        <w:rPr>
          <w:rFonts w:cs="Segoe UI"/>
        </w:rPr>
      </w:pPr>
      <w:bookmarkStart w:id="37" w:name="_Toc470766623"/>
      <w:bookmarkStart w:id="38" w:name="_Toc477962835"/>
      <w:r w:rsidRPr="00BB50A1">
        <w:rPr>
          <w:rFonts w:cs="Segoe UI"/>
        </w:rPr>
        <w:t>PHẠM VI TỔ CHỨC THỰC HIỆN</w:t>
      </w:r>
      <w:bookmarkEnd w:id="37"/>
      <w:bookmarkEnd w:id="38"/>
    </w:p>
    <w:p w14:paraId="14546A37" w14:textId="0C080FBB" w:rsidR="00B90029" w:rsidRPr="00BB50A1" w:rsidRDefault="00B90029" w:rsidP="00095E09">
      <w:pPr>
        <w:spacing w:line="276" w:lineRule="auto"/>
        <w:jc w:val="both"/>
        <w:rPr>
          <w:rFonts w:ascii="Segoe UI" w:hAnsi="Segoe UI" w:cs="Segoe UI"/>
          <w:snapToGrid w:val="0"/>
        </w:rPr>
      </w:pPr>
      <w:r w:rsidRPr="00BB50A1">
        <w:rPr>
          <w:rFonts w:ascii="Segoe UI" w:hAnsi="Segoe UI" w:cs="Segoe UI"/>
          <w:snapToGrid w:val="0"/>
        </w:rPr>
        <w:t xml:space="preserve">Dự </w:t>
      </w:r>
      <w:proofErr w:type="gramStart"/>
      <w:r w:rsidRPr="00BB50A1">
        <w:rPr>
          <w:rFonts w:ascii="Segoe UI" w:hAnsi="Segoe UI" w:cs="Segoe UI"/>
          <w:snapToGrid w:val="0"/>
        </w:rPr>
        <w:t>án</w:t>
      </w:r>
      <w:proofErr w:type="gramEnd"/>
      <w:r w:rsidRPr="00BB50A1">
        <w:rPr>
          <w:rFonts w:ascii="Segoe UI" w:hAnsi="Segoe UI" w:cs="Segoe UI"/>
          <w:snapToGrid w:val="0"/>
        </w:rPr>
        <w:t xml:space="preserve"> sẽ tập trung xây dựng mô hình quản trị phân phối cho </w:t>
      </w:r>
      <w:r w:rsidR="00D344AD">
        <w:rPr>
          <w:rFonts w:ascii="Segoe UI" w:hAnsi="Segoe UI" w:cs="Segoe UI"/>
          <w:snapToGrid w:val="0"/>
        </w:rPr>
        <w:t>AFO</w:t>
      </w:r>
      <w:r w:rsidR="003A5230" w:rsidRPr="00475558">
        <w:rPr>
          <w:rFonts w:ascii="Segoe UI" w:hAnsi="Segoe UI" w:cs="Segoe UI"/>
          <w:snapToGrid w:val="0"/>
        </w:rPr>
        <w:t xml:space="preserve">, chi nhánh, </w:t>
      </w:r>
      <w:r w:rsidRPr="00BB50A1">
        <w:rPr>
          <w:rFonts w:ascii="Segoe UI" w:hAnsi="Segoe UI" w:cs="Segoe UI"/>
          <w:snapToGrid w:val="0"/>
        </w:rPr>
        <w:t xml:space="preserve">nhà phân phối </w:t>
      </w:r>
      <w:r w:rsidR="00611820" w:rsidRPr="00BB50A1">
        <w:rPr>
          <w:rFonts w:ascii="Segoe UI" w:hAnsi="Segoe UI" w:cs="Segoe UI"/>
          <w:snapToGrid w:val="0"/>
        </w:rPr>
        <w:t>trong phạm vi lãnh thổ Việt Nam</w:t>
      </w:r>
      <w:r w:rsidR="003A5230" w:rsidRPr="00BB50A1">
        <w:rPr>
          <w:rFonts w:ascii="Segoe UI" w:hAnsi="Segoe UI" w:cs="Segoe UI"/>
          <w:snapToGrid w:val="0"/>
        </w:rPr>
        <w:t>:</w:t>
      </w:r>
    </w:p>
    <w:p w14:paraId="6C03616F" w14:textId="4D44BABB" w:rsidR="00B90029" w:rsidRPr="00BB50A1" w:rsidRDefault="00B90029" w:rsidP="00B7534C">
      <w:pPr>
        <w:pStyle w:val="ListParagraph"/>
        <w:numPr>
          <w:ilvl w:val="0"/>
          <w:numId w:val="46"/>
        </w:numPr>
        <w:spacing w:line="276" w:lineRule="auto"/>
        <w:jc w:val="both"/>
        <w:rPr>
          <w:rFonts w:ascii="Segoe UI" w:hAnsi="Segoe UI" w:cs="Segoe UI"/>
        </w:rPr>
      </w:pPr>
      <w:r w:rsidRPr="00BB50A1">
        <w:rPr>
          <w:rFonts w:ascii="Segoe UI" w:hAnsi="Segoe UI" w:cs="Segoe UI"/>
        </w:rPr>
        <w:t xml:space="preserve">Việc tổ chức thực hiện triển khai dự án </w:t>
      </w:r>
      <w:r w:rsidR="00941CCF">
        <w:rPr>
          <w:rFonts w:ascii="Segoe UI" w:hAnsi="Segoe UI" w:cs="Segoe UI"/>
        </w:rPr>
        <w:t xml:space="preserve">thử nghiệm </w:t>
      </w:r>
      <w:proofErr w:type="gramStart"/>
      <w:r w:rsidR="00941CCF">
        <w:rPr>
          <w:rFonts w:ascii="Segoe UI" w:hAnsi="Segoe UI" w:cs="Segoe UI"/>
        </w:rPr>
        <w:t>theo</w:t>
      </w:r>
      <w:proofErr w:type="gramEnd"/>
      <w:r w:rsidR="00941CCF">
        <w:rPr>
          <w:rFonts w:ascii="Segoe UI" w:hAnsi="Segoe UI" w:cs="Segoe UI"/>
        </w:rPr>
        <w:t xml:space="preserve"> giải pháp chuẩn của DMSpro</w:t>
      </w:r>
      <w:r w:rsidR="00941CCF" w:rsidRPr="00475558">
        <w:rPr>
          <w:rFonts w:ascii="Segoe UI" w:hAnsi="Segoe UI" w:cs="Segoe UI"/>
        </w:rPr>
        <w:t xml:space="preserve"> </w:t>
      </w:r>
      <w:r w:rsidRPr="00BB50A1">
        <w:rPr>
          <w:rFonts w:ascii="Segoe UI" w:hAnsi="Segoe UI" w:cs="Segoe UI"/>
        </w:rPr>
        <w:t>được thực hiện tạ</w:t>
      </w:r>
      <w:r w:rsidR="00611820" w:rsidRPr="00BB50A1">
        <w:rPr>
          <w:rFonts w:ascii="Segoe UI" w:hAnsi="Segoe UI" w:cs="Segoe UI"/>
        </w:rPr>
        <w:t xml:space="preserve">i </w:t>
      </w:r>
      <w:r w:rsidRPr="00BB50A1">
        <w:rPr>
          <w:rFonts w:ascii="Segoe UI" w:hAnsi="Segoe UI" w:cs="Segoe UI"/>
        </w:rPr>
        <w:t xml:space="preserve">văn phòng chính của </w:t>
      </w:r>
      <w:r w:rsidR="00D344AD">
        <w:rPr>
          <w:rFonts w:ascii="Segoe UI" w:hAnsi="Segoe UI" w:cs="Segoe UI"/>
        </w:rPr>
        <w:t>AFO</w:t>
      </w:r>
      <w:r w:rsidRPr="00475558">
        <w:rPr>
          <w:rFonts w:ascii="Segoe UI" w:hAnsi="Segoe UI" w:cs="Segoe UI"/>
        </w:rPr>
        <w:t xml:space="preserve"> </w:t>
      </w:r>
      <w:r w:rsidR="003A5230" w:rsidRPr="00BB50A1">
        <w:rPr>
          <w:rFonts w:ascii="Segoe UI" w:hAnsi="Segoe UI" w:cs="Segoe UI"/>
        </w:rPr>
        <w:t xml:space="preserve">với khoảng 20 NVBH </w:t>
      </w:r>
      <w:r w:rsidRPr="00BB50A1">
        <w:rPr>
          <w:rFonts w:ascii="Segoe UI" w:hAnsi="Segoe UI" w:cs="Segoe UI"/>
        </w:rPr>
        <w:t>tại thành phố Hồ</w:t>
      </w:r>
      <w:r w:rsidR="00611820" w:rsidRPr="00BB50A1">
        <w:rPr>
          <w:rFonts w:ascii="Segoe UI" w:hAnsi="Segoe UI" w:cs="Segoe UI"/>
        </w:rPr>
        <w:t xml:space="preserve"> Chí Minh.</w:t>
      </w:r>
      <w:r w:rsidRPr="00BB50A1">
        <w:rPr>
          <w:rFonts w:ascii="Segoe UI" w:hAnsi="Segoe UI" w:cs="Segoe UI"/>
        </w:rPr>
        <w:t xml:space="preserve">  </w:t>
      </w:r>
    </w:p>
    <w:p w14:paraId="02A0448F" w14:textId="60BC7119" w:rsidR="00B90029" w:rsidRPr="00BB50A1" w:rsidRDefault="00B90029" w:rsidP="00B7534C">
      <w:pPr>
        <w:pStyle w:val="ListParagraph"/>
        <w:numPr>
          <w:ilvl w:val="0"/>
          <w:numId w:val="46"/>
        </w:numPr>
        <w:spacing w:line="276" w:lineRule="auto"/>
        <w:jc w:val="both"/>
        <w:rPr>
          <w:rFonts w:ascii="Segoe UI" w:hAnsi="Segoe UI" w:cs="Segoe UI"/>
        </w:rPr>
      </w:pPr>
      <w:r w:rsidRPr="00BB50A1">
        <w:rPr>
          <w:rFonts w:ascii="Segoe UI" w:hAnsi="Segoe UI" w:cs="Segoe UI"/>
        </w:rPr>
        <w:t xml:space="preserve">Việc tổ chức thực hiện triển khai Mass Rollout được thực hiện tại các chi nhánh của </w:t>
      </w:r>
      <w:r w:rsidR="00D344AD">
        <w:rPr>
          <w:rFonts w:ascii="Segoe UI" w:hAnsi="Segoe UI" w:cs="Segoe UI"/>
        </w:rPr>
        <w:t>AFO</w:t>
      </w:r>
      <w:r w:rsidRPr="00475558">
        <w:rPr>
          <w:rFonts w:ascii="Segoe UI" w:hAnsi="Segoe UI" w:cs="Segoe UI"/>
        </w:rPr>
        <w:t xml:space="preserve"> và t</w:t>
      </w:r>
      <w:r w:rsidRPr="00BB50A1">
        <w:rPr>
          <w:rFonts w:ascii="Segoe UI" w:hAnsi="Segoe UI" w:cs="Segoe UI"/>
        </w:rPr>
        <w:t xml:space="preserve">ại các nhà phân phối có trong phạm </w:t>
      </w:r>
      <w:proofErr w:type="gramStart"/>
      <w:r w:rsidRPr="00BB50A1">
        <w:rPr>
          <w:rFonts w:ascii="Segoe UI" w:hAnsi="Segoe UI" w:cs="Segoe UI"/>
        </w:rPr>
        <w:t>vi</w:t>
      </w:r>
      <w:proofErr w:type="gramEnd"/>
      <w:r w:rsidRPr="00BB50A1">
        <w:rPr>
          <w:rFonts w:ascii="Segoe UI" w:hAnsi="Segoe UI" w:cs="Segoe UI"/>
        </w:rPr>
        <w:t xml:space="preserve"> dự án trong lãnh thổ Việ</w:t>
      </w:r>
      <w:r w:rsidR="00611820" w:rsidRPr="00BB50A1">
        <w:rPr>
          <w:rFonts w:ascii="Segoe UI" w:hAnsi="Segoe UI" w:cs="Segoe UI"/>
        </w:rPr>
        <w:t>t Nam.</w:t>
      </w:r>
      <w:r w:rsidRPr="00BB50A1">
        <w:rPr>
          <w:rFonts w:ascii="Segoe UI" w:hAnsi="Segoe UI" w:cs="Segoe UI"/>
        </w:rPr>
        <w:t xml:space="preserve"> </w:t>
      </w:r>
      <w:r w:rsidR="003A5230" w:rsidRPr="00BB50A1">
        <w:rPr>
          <w:rFonts w:ascii="Segoe UI" w:hAnsi="Segoe UI" w:cs="Segoe UI"/>
        </w:rPr>
        <w:t>Kế hoạch triển khai cụ thể sẽ được thống nhất bởi 2 bên trươc khi thực hiện triển khai ít nhất 1 tháng.</w:t>
      </w:r>
      <w:r w:rsidRPr="00BB50A1">
        <w:rPr>
          <w:rFonts w:ascii="Segoe UI" w:hAnsi="Segoe UI" w:cs="Segoe UI"/>
        </w:rPr>
        <w:t xml:space="preserve"> </w:t>
      </w:r>
    </w:p>
    <w:p w14:paraId="5972D559" w14:textId="77777777" w:rsidR="00B90029" w:rsidRPr="00BB50A1" w:rsidRDefault="00B90029" w:rsidP="00095E09">
      <w:pPr>
        <w:spacing w:line="276" w:lineRule="auto"/>
        <w:jc w:val="both"/>
        <w:rPr>
          <w:rFonts w:ascii="Segoe UI" w:hAnsi="Segoe UI" w:cs="Segoe UI"/>
        </w:rPr>
      </w:pPr>
    </w:p>
    <w:p w14:paraId="0068048A" w14:textId="77777777" w:rsidR="00CF3529" w:rsidRPr="00BB50A1" w:rsidRDefault="00CF3529" w:rsidP="00CF3529">
      <w:pPr>
        <w:pStyle w:val="Heading3"/>
        <w:spacing w:line="276" w:lineRule="auto"/>
        <w:ind w:hanging="1170"/>
        <w:jc w:val="both"/>
        <w:rPr>
          <w:rFonts w:cs="Segoe UI"/>
        </w:rPr>
      </w:pPr>
      <w:bookmarkStart w:id="39" w:name="_Toc477962836"/>
      <w:r w:rsidRPr="00BB50A1">
        <w:rPr>
          <w:rFonts w:cs="Segoe UI"/>
        </w:rPr>
        <w:t>TRIỂN KHAI</w:t>
      </w:r>
      <w:bookmarkEnd w:id="39"/>
    </w:p>
    <w:p w14:paraId="518DBD2D" w14:textId="459F3AD1" w:rsidR="00941CCF" w:rsidRDefault="00941CCF" w:rsidP="007A1519">
      <w:pPr>
        <w:spacing w:before="120" w:after="120" w:line="276" w:lineRule="auto"/>
        <w:jc w:val="both"/>
        <w:rPr>
          <w:rFonts w:ascii="Segoe UI" w:hAnsi="Segoe UI" w:cs="Segoe UI"/>
          <w:lang w:eastAsia="ja-JP"/>
        </w:rPr>
      </w:pPr>
      <w:r>
        <w:rPr>
          <w:rFonts w:ascii="Segoe UI" w:hAnsi="Segoe UI" w:cs="Segoe UI"/>
          <w:lang w:eastAsia="ja-JP"/>
        </w:rPr>
        <w:t>Giai đoạn triển khai thử nghiệm:</w:t>
      </w:r>
    </w:p>
    <w:p w14:paraId="3182C1AE" w14:textId="4333767D" w:rsidR="00CF3529" w:rsidRPr="007A1519" w:rsidRDefault="00CF3529" w:rsidP="00B7534C">
      <w:pPr>
        <w:numPr>
          <w:ilvl w:val="1"/>
          <w:numId w:val="31"/>
        </w:numPr>
        <w:spacing w:before="120" w:after="120" w:line="276" w:lineRule="auto"/>
        <w:ind w:left="1080"/>
        <w:jc w:val="both"/>
        <w:rPr>
          <w:rFonts w:ascii="Segoe UI" w:hAnsi="Segoe UI" w:cs="Segoe UI"/>
          <w:lang w:eastAsia="ja-JP"/>
        </w:rPr>
      </w:pPr>
      <w:r w:rsidRPr="007A1519">
        <w:rPr>
          <w:rFonts w:ascii="Segoe UI" w:hAnsi="Segoe UI" w:cs="Segoe UI"/>
          <w:lang w:eastAsia="ja-JP"/>
        </w:rPr>
        <w:t>Phạm vi triển khai</w:t>
      </w:r>
      <w:r w:rsidR="002D36EE" w:rsidRPr="007A1519">
        <w:rPr>
          <w:rFonts w:ascii="Segoe UI" w:hAnsi="Segoe UI" w:cs="Segoe UI"/>
          <w:lang w:eastAsia="ja-JP"/>
        </w:rPr>
        <w:t xml:space="preserve"> chung</w:t>
      </w:r>
    </w:p>
    <w:p w14:paraId="3239BFCE" w14:textId="77777777" w:rsidR="00941CCF" w:rsidRPr="00941CCF" w:rsidRDefault="00941CCF" w:rsidP="00941CCF">
      <w:pPr>
        <w:pStyle w:val="ListParagraph"/>
        <w:numPr>
          <w:ilvl w:val="1"/>
          <w:numId w:val="49"/>
        </w:numPr>
        <w:rPr>
          <w:rFonts w:ascii="Segoe UI" w:hAnsi="Segoe UI" w:cs="Segoe UI"/>
          <w:lang w:eastAsia="ja-JP"/>
        </w:rPr>
      </w:pPr>
      <w:r w:rsidRPr="00941CCF">
        <w:rPr>
          <w:rFonts w:ascii="Segoe UI" w:hAnsi="Segoe UI" w:cs="Segoe UI"/>
          <w:lang w:eastAsia="ja-JP"/>
        </w:rPr>
        <w:t>Đào tạo vận hành MDM (Master Data) cho DMS admin, HO</w:t>
      </w:r>
    </w:p>
    <w:p w14:paraId="27465CA4" w14:textId="5C0C4906" w:rsidR="00941CCF" w:rsidRPr="006C4D68" w:rsidRDefault="00941CCF" w:rsidP="00941CCF">
      <w:pPr>
        <w:numPr>
          <w:ilvl w:val="1"/>
          <w:numId w:val="49"/>
        </w:numPr>
        <w:tabs>
          <w:tab w:val="num" w:pos="1800"/>
        </w:tabs>
        <w:spacing w:before="120" w:after="120" w:line="276" w:lineRule="auto"/>
        <w:jc w:val="both"/>
        <w:rPr>
          <w:rFonts w:ascii="Segoe UI" w:hAnsi="Segoe UI" w:cs="Segoe UI"/>
          <w:lang w:eastAsia="ja-JP"/>
        </w:rPr>
      </w:pPr>
      <w:r w:rsidRPr="006C4D68">
        <w:rPr>
          <w:rFonts w:ascii="Segoe UI" w:hAnsi="Segoe UI" w:cs="Segoe UI"/>
          <w:lang w:eastAsia="ja-JP"/>
        </w:rPr>
        <w:t>Hỗ trợ người dùng trong các thao tác nghiệp vụ hàng ngày tại HO.</w:t>
      </w:r>
    </w:p>
    <w:p w14:paraId="004CF5C0" w14:textId="77777777" w:rsidR="00CF3529" w:rsidRPr="007A1519" w:rsidRDefault="00CF3529" w:rsidP="00B7534C">
      <w:pPr>
        <w:numPr>
          <w:ilvl w:val="1"/>
          <w:numId w:val="49"/>
        </w:numPr>
        <w:tabs>
          <w:tab w:val="num" w:pos="1800"/>
        </w:tabs>
        <w:spacing w:before="120" w:after="120" w:line="276" w:lineRule="auto"/>
        <w:jc w:val="both"/>
        <w:rPr>
          <w:rFonts w:ascii="Segoe UI" w:hAnsi="Segoe UI" w:cs="Segoe UI"/>
          <w:lang w:eastAsia="ja-JP"/>
        </w:rPr>
      </w:pPr>
      <w:r w:rsidRPr="007A1519">
        <w:rPr>
          <w:rFonts w:ascii="Segoe UI" w:hAnsi="Segoe UI" w:cs="Segoe UI"/>
          <w:lang w:eastAsia="ja-JP"/>
        </w:rPr>
        <w:t>Đào tạo cho ngư</w:t>
      </w:r>
      <w:bookmarkStart w:id="40" w:name="_GoBack"/>
      <w:bookmarkEnd w:id="40"/>
      <w:r w:rsidRPr="007A1519">
        <w:rPr>
          <w:rFonts w:ascii="Segoe UI" w:hAnsi="Segoe UI" w:cs="Segoe UI"/>
          <w:lang w:eastAsia="ja-JP"/>
        </w:rPr>
        <w:t>ời sử dụng tại các nhà phân phối và lực lượng nhân viên bán hàng.</w:t>
      </w:r>
    </w:p>
    <w:p w14:paraId="237C77D5" w14:textId="77777777" w:rsidR="00CF3529" w:rsidRPr="007A1519" w:rsidRDefault="00CF3529" w:rsidP="00B7534C">
      <w:pPr>
        <w:numPr>
          <w:ilvl w:val="1"/>
          <w:numId w:val="49"/>
        </w:numPr>
        <w:tabs>
          <w:tab w:val="num" w:pos="1800"/>
        </w:tabs>
        <w:spacing w:before="120" w:after="120" w:line="276" w:lineRule="auto"/>
        <w:jc w:val="both"/>
        <w:rPr>
          <w:rFonts w:ascii="Segoe UI" w:hAnsi="Segoe UI" w:cs="Segoe UI"/>
          <w:lang w:eastAsia="ja-JP"/>
        </w:rPr>
      </w:pPr>
      <w:r w:rsidRPr="007A1519">
        <w:rPr>
          <w:rFonts w:ascii="Segoe UI" w:hAnsi="Segoe UI" w:cs="Segoe UI"/>
          <w:lang w:eastAsia="ja-JP"/>
        </w:rPr>
        <w:t>Cập nhật lại số tồn kho trước go-live.</w:t>
      </w:r>
    </w:p>
    <w:p w14:paraId="2346284D" w14:textId="7458476F" w:rsidR="00CF3529" w:rsidRPr="007A1519" w:rsidRDefault="00CF3529" w:rsidP="00B7534C">
      <w:pPr>
        <w:numPr>
          <w:ilvl w:val="1"/>
          <w:numId w:val="31"/>
        </w:numPr>
        <w:spacing w:before="120" w:after="120" w:line="276" w:lineRule="auto"/>
        <w:ind w:left="1080"/>
        <w:jc w:val="both"/>
        <w:rPr>
          <w:rFonts w:ascii="Segoe UI" w:hAnsi="Segoe UI" w:cs="Segoe UI"/>
          <w:lang w:eastAsia="ja-JP"/>
        </w:rPr>
      </w:pPr>
      <w:r w:rsidRPr="007A1519">
        <w:rPr>
          <w:rFonts w:ascii="Segoe UI" w:hAnsi="Segoe UI" w:cs="Segoe UI"/>
          <w:lang w:eastAsia="ja-JP"/>
        </w:rPr>
        <w:t xml:space="preserve">Đối tượng triển khai </w:t>
      </w:r>
    </w:p>
    <w:p w14:paraId="56B3FF3C" w14:textId="699159FE" w:rsidR="00941CCF" w:rsidRDefault="00941CCF" w:rsidP="00B7534C">
      <w:pPr>
        <w:numPr>
          <w:ilvl w:val="2"/>
          <w:numId w:val="49"/>
        </w:numPr>
        <w:tabs>
          <w:tab w:val="clear" w:pos="2160"/>
          <w:tab w:val="num" w:pos="1800"/>
        </w:tabs>
        <w:spacing w:before="120" w:after="120" w:line="276" w:lineRule="auto"/>
        <w:ind w:left="1800"/>
        <w:jc w:val="both"/>
        <w:rPr>
          <w:rFonts w:ascii="Segoe UI" w:hAnsi="Segoe UI" w:cs="Segoe UI"/>
          <w:lang w:eastAsia="ja-JP"/>
        </w:rPr>
      </w:pPr>
      <w:r>
        <w:rPr>
          <w:rFonts w:ascii="Segoe UI" w:hAnsi="Segoe UI" w:cs="Segoe UI"/>
          <w:lang w:eastAsia="ja-JP"/>
        </w:rPr>
        <w:t>Nhân viên quản lý vận hành hệ thống tại HO (DMS admin)</w:t>
      </w:r>
    </w:p>
    <w:p w14:paraId="5584CF7D" w14:textId="77777777" w:rsidR="00CF3529" w:rsidRPr="007A1519" w:rsidRDefault="00CF3529" w:rsidP="00B7534C">
      <w:pPr>
        <w:numPr>
          <w:ilvl w:val="2"/>
          <w:numId w:val="49"/>
        </w:numPr>
        <w:tabs>
          <w:tab w:val="clear" w:pos="2160"/>
          <w:tab w:val="num" w:pos="1800"/>
        </w:tabs>
        <w:spacing w:before="120" w:after="120" w:line="276" w:lineRule="auto"/>
        <w:ind w:left="1800"/>
        <w:jc w:val="both"/>
        <w:rPr>
          <w:rFonts w:ascii="Segoe UI" w:hAnsi="Segoe UI" w:cs="Segoe UI"/>
          <w:lang w:eastAsia="ja-JP"/>
        </w:rPr>
      </w:pPr>
      <w:r w:rsidRPr="007A1519">
        <w:rPr>
          <w:rFonts w:ascii="Segoe UI" w:hAnsi="Segoe UI" w:cs="Segoe UI"/>
          <w:lang w:eastAsia="ja-JP"/>
        </w:rPr>
        <w:t>Nhân viên kế toán</w:t>
      </w:r>
    </w:p>
    <w:p w14:paraId="4981E884" w14:textId="03F0DD24" w:rsidR="00CF3529" w:rsidRDefault="00941CCF" w:rsidP="00B7534C">
      <w:pPr>
        <w:numPr>
          <w:ilvl w:val="2"/>
          <w:numId w:val="49"/>
        </w:numPr>
        <w:tabs>
          <w:tab w:val="clear" w:pos="2160"/>
          <w:tab w:val="num" w:pos="1800"/>
        </w:tabs>
        <w:spacing w:before="120" w:after="120" w:line="276" w:lineRule="auto"/>
        <w:ind w:left="1800"/>
        <w:jc w:val="both"/>
        <w:rPr>
          <w:rFonts w:ascii="Segoe UI" w:hAnsi="Segoe UI" w:cs="Segoe UI"/>
          <w:lang w:eastAsia="ja-JP"/>
        </w:rPr>
      </w:pPr>
      <w:r>
        <w:rPr>
          <w:rFonts w:ascii="Segoe UI" w:hAnsi="Segoe UI" w:cs="Segoe UI"/>
          <w:lang w:eastAsia="ja-JP"/>
        </w:rPr>
        <w:t>Các cấp quản lý bán hàng (từ giám sát bán hàng trở lên)</w:t>
      </w:r>
    </w:p>
    <w:p w14:paraId="2F327459" w14:textId="77777777" w:rsidR="00941CCF" w:rsidRPr="006C4D68" w:rsidRDefault="00941CCF" w:rsidP="00941CCF">
      <w:pPr>
        <w:numPr>
          <w:ilvl w:val="2"/>
          <w:numId w:val="49"/>
        </w:numPr>
        <w:tabs>
          <w:tab w:val="clear" w:pos="2160"/>
          <w:tab w:val="num" w:pos="1800"/>
        </w:tabs>
        <w:spacing w:before="120" w:after="120" w:line="276" w:lineRule="auto"/>
        <w:ind w:left="1800"/>
        <w:jc w:val="both"/>
        <w:rPr>
          <w:rFonts w:ascii="Segoe UI" w:hAnsi="Segoe UI" w:cs="Segoe UI"/>
          <w:lang w:eastAsia="ja-JP"/>
        </w:rPr>
      </w:pPr>
      <w:r w:rsidRPr="006C4D68">
        <w:rPr>
          <w:rFonts w:ascii="Segoe UI" w:hAnsi="Segoe UI" w:cs="Segoe UI"/>
          <w:lang w:eastAsia="ja-JP"/>
        </w:rPr>
        <w:t>Nhân viên bán hàng</w:t>
      </w:r>
    </w:p>
    <w:p w14:paraId="1CC0446D" w14:textId="0EC4E2CA" w:rsidR="000D7B17" w:rsidRPr="007A1519" w:rsidRDefault="000D7B17" w:rsidP="007A1519">
      <w:pPr>
        <w:spacing w:before="120" w:after="120" w:line="276" w:lineRule="auto"/>
        <w:jc w:val="both"/>
        <w:rPr>
          <w:rFonts w:ascii="Segoe UI" w:hAnsi="Segoe UI" w:cs="Segoe UI"/>
          <w:lang w:eastAsia="ja-JP"/>
        </w:rPr>
      </w:pPr>
      <w:r>
        <w:rPr>
          <w:rFonts w:ascii="Segoe UI" w:hAnsi="Segoe UI" w:cs="Segoe UI"/>
          <w:lang w:eastAsia="ja-JP"/>
        </w:rPr>
        <w:t xml:space="preserve">Giai đoạn triển khai toàn quốc: Sẽ được ban dự án hai bên thống nhất thực hiện sau khi thử </w:t>
      </w:r>
      <w:proofErr w:type="gramStart"/>
      <w:r>
        <w:rPr>
          <w:rFonts w:ascii="Segoe UI" w:hAnsi="Segoe UI" w:cs="Segoe UI"/>
          <w:lang w:eastAsia="ja-JP"/>
        </w:rPr>
        <w:t>nghiệm</w:t>
      </w:r>
      <w:proofErr w:type="gramEnd"/>
      <w:r>
        <w:rPr>
          <w:rFonts w:ascii="Segoe UI" w:hAnsi="Segoe UI" w:cs="Segoe UI"/>
          <w:lang w:eastAsia="ja-JP"/>
        </w:rPr>
        <w:t xml:space="preserve"> thành công</w:t>
      </w:r>
    </w:p>
    <w:p w14:paraId="256FA867" w14:textId="70CCC994" w:rsidR="00B90029" w:rsidRPr="00475558" w:rsidRDefault="00B90029" w:rsidP="00095E09">
      <w:pPr>
        <w:spacing w:line="276" w:lineRule="auto"/>
        <w:jc w:val="both"/>
        <w:rPr>
          <w:rFonts w:ascii="Segoe UI" w:hAnsi="Segoe UI" w:cs="Segoe UI"/>
          <w:i/>
        </w:rPr>
      </w:pPr>
      <w:r w:rsidRPr="00BB50A1">
        <w:rPr>
          <w:rFonts w:ascii="Segoe UI" w:hAnsi="Segoe UI" w:cs="Segoe UI"/>
          <w:i/>
          <w:u w:val="single"/>
        </w:rPr>
        <w:t xml:space="preserve">Ngoài phạm </w:t>
      </w:r>
      <w:proofErr w:type="gramStart"/>
      <w:r w:rsidRPr="00BB50A1">
        <w:rPr>
          <w:rFonts w:ascii="Segoe UI" w:hAnsi="Segoe UI" w:cs="Segoe UI"/>
          <w:i/>
          <w:u w:val="single"/>
        </w:rPr>
        <w:t>vi</w:t>
      </w:r>
      <w:proofErr w:type="gramEnd"/>
      <w:r w:rsidRPr="00BB50A1">
        <w:rPr>
          <w:rFonts w:ascii="Segoe UI" w:hAnsi="Segoe UI" w:cs="Segoe UI"/>
          <w:i/>
          <w:u w:val="single"/>
        </w:rPr>
        <w:t>:</w:t>
      </w:r>
      <w:r w:rsidRPr="00BB50A1">
        <w:rPr>
          <w:rFonts w:ascii="Segoe UI" w:hAnsi="Segoe UI" w:cs="Segoe UI"/>
          <w:i/>
        </w:rPr>
        <w:t xml:space="preserve"> Tất cả các chi nhánh và nhà phân phối khác (nếu phát sinh) không được nói đến ở trên sẽ được coi như là nằm ngoài phạm vi ảnh hưởng của dự án này. Tuy nhiên, chúng tôi sẽ hỗ trợ trong việc chuẩn bị/ xem xét chiến lược nhân rộng những công ty mới trong tương lai khi có đề xuất mới từ ban lãnh đạo </w:t>
      </w:r>
      <w:r w:rsidR="00D344AD">
        <w:rPr>
          <w:rFonts w:ascii="Segoe UI" w:hAnsi="Segoe UI" w:cs="Segoe UI"/>
          <w:i/>
        </w:rPr>
        <w:t>AFO</w:t>
      </w:r>
      <w:r w:rsidRPr="00475558">
        <w:rPr>
          <w:rFonts w:ascii="Segoe UI" w:hAnsi="Segoe UI" w:cs="Segoe UI"/>
          <w:i/>
        </w:rPr>
        <w:t>.</w:t>
      </w:r>
    </w:p>
    <w:p w14:paraId="479C4591" w14:textId="77777777" w:rsidR="00B90029" w:rsidRPr="00BB50A1" w:rsidRDefault="00B90029" w:rsidP="00095E09">
      <w:pPr>
        <w:spacing w:line="276" w:lineRule="auto"/>
        <w:jc w:val="both"/>
        <w:rPr>
          <w:rFonts w:ascii="Segoe UI" w:hAnsi="Segoe UI" w:cs="Segoe UI"/>
        </w:rPr>
      </w:pPr>
    </w:p>
    <w:p w14:paraId="5125B6D3" w14:textId="77777777" w:rsidR="00B90029" w:rsidRPr="00BB50A1" w:rsidRDefault="00B90029" w:rsidP="007E6584">
      <w:pPr>
        <w:pStyle w:val="Heading3"/>
        <w:spacing w:line="276" w:lineRule="auto"/>
        <w:ind w:hanging="1170"/>
        <w:jc w:val="both"/>
        <w:rPr>
          <w:rFonts w:cs="Segoe UI"/>
        </w:rPr>
      </w:pPr>
      <w:bookmarkStart w:id="41" w:name="_Toc397523265"/>
      <w:bookmarkStart w:id="42" w:name="_Toc470766625"/>
      <w:bookmarkStart w:id="43" w:name="_Toc477962837"/>
      <w:r w:rsidRPr="00BB50A1">
        <w:rPr>
          <w:rFonts w:cs="Segoe UI"/>
        </w:rPr>
        <w:t>PHẠM VI BÁO CÁO VÀ MÀN HÌNH</w:t>
      </w:r>
      <w:bookmarkEnd w:id="41"/>
      <w:bookmarkEnd w:id="42"/>
      <w:bookmarkEnd w:id="43"/>
    </w:p>
    <w:p w14:paraId="2EE38CC1" w14:textId="7ED70F86" w:rsidR="00B90029" w:rsidRPr="00BB50A1" w:rsidRDefault="00B90029" w:rsidP="00095E09">
      <w:pPr>
        <w:pStyle w:val="BodyText2"/>
        <w:keepNext/>
        <w:spacing w:before="0" w:after="0"/>
        <w:jc w:val="both"/>
        <w:rPr>
          <w:rFonts w:ascii="Segoe UI" w:hAnsi="Segoe UI" w:cs="Segoe UI"/>
          <w:snapToGrid w:val="0"/>
          <w:color w:val="auto"/>
          <w:sz w:val="22"/>
        </w:rPr>
      </w:pPr>
      <w:r w:rsidRPr="00BB50A1">
        <w:rPr>
          <w:rFonts w:ascii="Segoe UI" w:hAnsi="Segoe UI" w:cs="Segoe UI"/>
          <w:b/>
          <w:snapToGrid w:val="0"/>
          <w:color w:val="auto"/>
          <w:sz w:val="22"/>
        </w:rPr>
        <w:t>Các báo cáo</w:t>
      </w:r>
      <w:r w:rsidRPr="00BB50A1">
        <w:rPr>
          <w:rFonts w:ascii="Segoe UI" w:hAnsi="Segoe UI" w:cs="Segoe UI"/>
          <w:snapToGrid w:val="0"/>
          <w:color w:val="auto"/>
          <w:sz w:val="22"/>
        </w:rPr>
        <w:t xml:space="preserve">: Hệ thống DMS trên nền tảng </w:t>
      </w:r>
      <w:r w:rsidR="00610220" w:rsidRPr="00BB50A1">
        <w:rPr>
          <w:rFonts w:ascii="Segoe UI" w:hAnsi="Segoe UI" w:cs="Segoe UI"/>
          <w:snapToGrid w:val="0"/>
          <w:color w:val="auto"/>
          <w:sz w:val="22"/>
        </w:rPr>
        <w:t>Acumatica</w:t>
      </w:r>
      <w:r w:rsidRPr="00BB50A1">
        <w:rPr>
          <w:rFonts w:ascii="Segoe UI" w:hAnsi="Segoe UI" w:cs="Segoe UI"/>
          <w:snapToGrid w:val="0"/>
          <w:color w:val="auto"/>
          <w:sz w:val="22"/>
        </w:rPr>
        <w:t xml:space="preserve"> cung cấp một loạt các báo cáo tiêu chuẩn trong từng ứng dụng để quản lý và hỗ trợ các quy trình hoạt động ở đó.</w:t>
      </w:r>
    </w:p>
    <w:p w14:paraId="6A9B8241" w14:textId="77777777" w:rsidR="00B90029" w:rsidRPr="00BB50A1" w:rsidRDefault="00B90029" w:rsidP="00095E09">
      <w:pPr>
        <w:pStyle w:val="BodyText2"/>
        <w:keepNext/>
        <w:spacing w:before="0" w:after="0"/>
        <w:jc w:val="both"/>
        <w:rPr>
          <w:rFonts w:ascii="Segoe UI" w:hAnsi="Segoe UI" w:cs="Segoe UI"/>
          <w:snapToGrid w:val="0"/>
          <w:color w:val="auto"/>
          <w:sz w:val="22"/>
        </w:rPr>
      </w:pPr>
    </w:p>
    <w:p w14:paraId="6AE0F604" w14:textId="68AADC45" w:rsidR="00B90029" w:rsidRPr="00BB50A1" w:rsidRDefault="00B90029" w:rsidP="00095E09">
      <w:pPr>
        <w:pStyle w:val="BodyText2"/>
        <w:keepNext/>
        <w:spacing w:before="0" w:after="0"/>
        <w:jc w:val="both"/>
        <w:rPr>
          <w:rFonts w:ascii="Segoe UI" w:hAnsi="Segoe UI" w:cs="Segoe UI"/>
          <w:snapToGrid w:val="0"/>
          <w:color w:val="auto"/>
          <w:sz w:val="22"/>
        </w:rPr>
      </w:pPr>
      <w:r w:rsidRPr="00BB50A1">
        <w:rPr>
          <w:rFonts w:ascii="Segoe UI" w:hAnsi="Segoe UI" w:cs="Segoe UI"/>
          <w:b/>
          <w:snapToGrid w:val="0"/>
          <w:color w:val="auto"/>
          <w:sz w:val="22"/>
        </w:rPr>
        <w:t>Giao diện</w:t>
      </w:r>
      <w:r w:rsidRPr="00BB50A1">
        <w:rPr>
          <w:rFonts w:ascii="Segoe UI" w:hAnsi="Segoe UI" w:cs="Segoe UI"/>
          <w:snapToGrid w:val="0"/>
          <w:color w:val="auto"/>
          <w:sz w:val="22"/>
        </w:rPr>
        <w:t xml:space="preserve">:  Các màn hình của hệ thống DMS được cung cấp có thể đáp ứng đủ các yêu cầu của </w:t>
      </w:r>
      <w:r w:rsidR="00D344AD">
        <w:rPr>
          <w:rFonts w:ascii="Segoe UI" w:hAnsi="Segoe UI" w:cs="Segoe UI"/>
          <w:snapToGrid w:val="0"/>
          <w:color w:val="auto"/>
          <w:sz w:val="22"/>
        </w:rPr>
        <w:t>AFO</w:t>
      </w:r>
      <w:r w:rsidRPr="00475558">
        <w:rPr>
          <w:rFonts w:ascii="Segoe UI" w:hAnsi="Segoe UI" w:cs="Segoe UI"/>
          <w:snapToGrid w:val="0"/>
          <w:color w:val="auto"/>
          <w:sz w:val="22"/>
        </w:rPr>
        <w:t xml:space="preserve">. Việc xây dựng và sửa chữa các màn hình liên quan sẽ được xem xét thực hiện khi </w:t>
      </w:r>
      <w:r w:rsidR="00D344AD">
        <w:rPr>
          <w:rFonts w:ascii="Segoe UI" w:hAnsi="Segoe UI" w:cs="Segoe UI"/>
          <w:snapToGrid w:val="0"/>
          <w:color w:val="auto"/>
          <w:sz w:val="22"/>
        </w:rPr>
        <w:t>AFO</w:t>
      </w:r>
      <w:r w:rsidR="00610220" w:rsidRPr="00475558">
        <w:rPr>
          <w:rFonts w:ascii="Segoe UI" w:hAnsi="Segoe UI" w:cs="Segoe UI"/>
          <w:snapToGrid w:val="0"/>
          <w:color w:val="auto"/>
          <w:sz w:val="22"/>
        </w:rPr>
        <w:t xml:space="preserve"> </w:t>
      </w:r>
      <w:r w:rsidRPr="00BB50A1">
        <w:rPr>
          <w:rFonts w:ascii="Segoe UI" w:hAnsi="Segoe UI" w:cs="Segoe UI"/>
          <w:snapToGrid w:val="0"/>
          <w:color w:val="auto"/>
          <w:sz w:val="22"/>
        </w:rPr>
        <w:t xml:space="preserve">và DMSpro cùng phân tích nhu cầu sử dụng và phát triển thêm thông qua quy trình thủ tục thay đổi phạm </w:t>
      </w:r>
      <w:proofErr w:type="gramStart"/>
      <w:r w:rsidRPr="00BB50A1">
        <w:rPr>
          <w:rFonts w:ascii="Segoe UI" w:hAnsi="Segoe UI" w:cs="Segoe UI"/>
          <w:snapToGrid w:val="0"/>
          <w:color w:val="auto"/>
          <w:sz w:val="22"/>
        </w:rPr>
        <w:t>vi</w:t>
      </w:r>
      <w:proofErr w:type="gramEnd"/>
      <w:r w:rsidRPr="00BB50A1">
        <w:rPr>
          <w:rFonts w:ascii="Segoe UI" w:hAnsi="Segoe UI" w:cs="Segoe UI"/>
          <w:snapToGrid w:val="0"/>
          <w:color w:val="auto"/>
          <w:sz w:val="22"/>
        </w:rPr>
        <w:t xml:space="preserve"> dự án. </w:t>
      </w:r>
    </w:p>
    <w:p w14:paraId="534AE1B3" w14:textId="77777777" w:rsidR="00B90029" w:rsidRPr="00BB50A1" w:rsidRDefault="00B90029" w:rsidP="00095E09">
      <w:pPr>
        <w:pStyle w:val="BodyText2"/>
        <w:keepNext/>
        <w:spacing w:before="0" w:after="0"/>
        <w:jc w:val="both"/>
        <w:rPr>
          <w:rFonts w:ascii="Segoe UI" w:hAnsi="Segoe UI" w:cs="Segoe UI"/>
          <w:snapToGrid w:val="0"/>
          <w:color w:val="auto"/>
          <w:sz w:val="22"/>
        </w:rPr>
      </w:pPr>
    </w:p>
    <w:p w14:paraId="7AC17FBE" w14:textId="77777777" w:rsidR="00B90029" w:rsidRPr="00BB50A1" w:rsidRDefault="00B90029" w:rsidP="007E6584">
      <w:pPr>
        <w:pStyle w:val="Heading3"/>
        <w:spacing w:line="276" w:lineRule="auto"/>
        <w:ind w:hanging="1170"/>
        <w:jc w:val="both"/>
        <w:rPr>
          <w:rFonts w:cs="Segoe UI"/>
        </w:rPr>
      </w:pPr>
      <w:bookmarkStart w:id="44" w:name="_Toc470766627"/>
      <w:bookmarkStart w:id="45" w:name="_Toc477962838"/>
      <w:r w:rsidRPr="00BB50A1">
        <w:rPr>
          <w:rFonts w:cs="Segoe UI"/>
        </w:rPr>
        <w:t xml:space="preserve">CÁC CÔNG VIỆC KHÔNG NẰM TRONG BẢN </w:t>
      </w:r>
      <w:r w:rsidRPr="00BB50A1">
        <w:rPr>
          <w:rFonts w:cs="Segoe UI" w:hint="eastAsia"/>
        </w:rPr>
        <w:t>Đ</w:t>
      </w:r>
      <w:r w:rsidRPr="00BB50A1">
        <w:rPr>
          <w:rFonts w:cs="Segoe UI"/>
        </w:rPr>
        <w:t>Ề XUẤT</w:t>
      </w:r>
      <w:bookmarkEnd w:id="44"/>
      <w:bookmarkEnd w:id="45"/>
    </w:p>
    <w:p w14:paraId="1323C910" w14:textId="3FB08CFF" w:rsidR="00296D45" w:rsidRPr="00BB50A1" w:rsidRDefault="00B90029" w:rsidP="00C325EE">
      <w:pPr>
        <w:pStyle w:val="BodyText2"/>
        <w:keepNext/>
        <w:spacing w:before="0" w:after="0"/>
        <w:jc w:val="both"/>
        <w:rPr>
          <w:rFonts w:ascii="Segoe UI" w:hAnsi="Segoe UI" w:cs="Segoe UI"/>
          <w:snapToGrid w:val="0"/>
          <w:color w:val="auto"/>
          <w:sz w:val="22"/>
        </w:rPr>
      </w:pPr>
      <w:r w:rsidRPr="00BB50A1">
        <w:rPr>
          <w:rFonts w:ascii="Segoe UI" w:hAnsi="Segoe UI" w:cs="Segoe UI"/>
          <w:snapToGrid w:val="0"/>
          <w:color w:val="auto"/>
          <w:sz w:val="22"/>
        </w:rPr>
        <w:t xml:space="preserve">Các yêu cầu bên dưới và tính năng/công việc không nằm trong các mục 1.2.1 đến 1.2.7 là không nằm trong bản đề xuất này. </w:t>
      </w:r>
      <w:bookmarkStart w:id="46" w:name="_Toc397522613"/>
    </w:p>
    <w:p w14:paraId="731DDF96" w14:textId="77777777" w:rsidR="00C325EE" w:rsidRPr="00BB50A1" w:rsidRDefault="00C325EE" w:rsidP="00C325EE">
      <w:pPr>
        <w:pStyle w:val="BodyText2"/>
        <w:keepNext/>
        <w:spacing w:before="0" w:after="0"/>
        <w:jc w:val="both"/>
        <w:rPr>
          <w:rFonts w:ascii="Segoe UI" w:eastAsiaTheme="majorEastAsia" w:hAnsi="Segoe UI" w:cs="Segoe UI"/>
          <w:b/>
          <w:bCs/>
        </w:rPr>
      </w:pPr>
    </w:p>
    <w:p w14:paraId="3F476D37" w14:textId="79A391F8" w:rsidR="00296D45" w:rsidRPr="00BB50A1" w:rsidRDefault="00296D45" w:rsidP="007E6584">
      <w:pPr>
        <w:pStyle w:val="Heading3"/>
        <w:spacing w:line="276" w:lineRule="auto"/>
        <w:ind w:hanging="1170"/>
        <w:jc w:val="both"/>
        <w:rPr>
          <w:rFonts w:cs="Segoe UI"/>
        </w:rPr>
      </w:pPr>
      <w:bookmarkStart w:id="47" w:name="_Toc477962839"/>
      <w:r w:rsidRPr="00BB50A1">
        <w:rPr>
          <w:rFonts w:cs="Segoe UI"/>
          <w:caps w:val="0"/>
        </w:rPr>
        <w:t xml:space="preserve">THỦ TỤC GIẢI QUYẾT THAY </w:t>
      </w:r>
      <w:r w:rsidRPr="00BB50A1">
        <w:rPr>
          <w:rFonts w:cs="Segoe UI" w:hint="eastAsia"/>
          <w:caps w:val="0"/>
        </w:rPr>
        <w:t>Đ</w:t>
      </w:r>
      <w:r w:rsidRPr="00BB50A1">
        <w:rPr>
          <w:rFonts w:cs="Segoe UI"/>
          <w:caps w:val="0"/>
        </w:rPr>
        <w:t xml:space="preserve">ỔI PHẠM VI DỰ </w:t>
      </w:r>
      <w:r w:rsidRPr="00BB50A1">
        <w:rPr>
          <w:rFonts w:cs="Segoe UI" w:hint="eastAsia"/>
          <w:caps w:val="0"/>
        </w:rPr>
        <w:t>Á</w:t>
      </w:r>
      <w:r w:rsidRPr="00BB50A1">
        <w:rPr>
          <w:rFonts w:cs="Segoe UI"/>
          <w:caps w:val="0"/>
        </w:rPr>
        <w:t>N</w:t>
      </w:r>
      <w:bookmarkEnd w:id="46"/>
      <w:bookmarkEnd w:id="47"/>
    </w:p>
    <w:p w14:paraId="1A95D61D" w14:textId="3A569E96" w:rsidR="00296D45" w:rsidRPr="00BB50A1" w:rsidRDefault="00296D45" w:rsidP="003A5230">
      <w:pPr>
        <w:pStyle w:val="BodyText2"/>
        <w:keepNext/>
        <w:spacing w:before="0" w:after="0"/>
        <w:rPr>
          <w:rFonts w:ascii="Segoe UI" w:hAnsi="Segoe UI" w:cs="Segoe UI"/>
          <w:snapToGrid w:val="0"/>
          <w:color w:val="auto"/>
          <w:sz w:val="22"/>
        </w:rPr>
      </w:pPr>
      <w:r w:rsidRPr="00BB50A1">
        <w:rPr>
          <w:rFonts w:ascii="Segoe UI" w:hAnsi="Segoe UI" w:cs="Segoe UI"/>
          <w:snapToGrid w:val="0"/>
          <w:color w:val="auto"/>
          <w:sz w:val="22"/>
        </w:rPr>
        <w:t xml:space="preserve">Để bảo đảm sự ổn định của hệ thống, thay đổi hệ thống cần được quản lý và kiểm soát chặt chẽ việc phát sinh các yêu cầu, công việc không nằm trong phạm </w:t>
      </w:r>
      <w:proofErr w:type="gramStart"/>
      <w:r w:rsidRPr="00BB50A1">
        <w:rPr>
          <w:rFonts w:ascii="Segoe UI" w:hAnsi="Segoe UI" w:cs="Segoe UI"/>
          <w:snapToGrid w:val="0"/>
          <w:color w:val="auto"/>
          <w:sz w:val="22"/>
        </w:rPr>
        <w:t>vi</w:t>
      </w:r>
      <w:proofErr w:type="gramEnd"/>
      <w:r w:rsidRPr="00BB50A1">
        <w:rPr>
          <w:rFonts w:ascii="Segoe UI" w:hAnsi="Segoe UI" w:cs="Segoe UI"/>
          <w:snapToGrid w:val="0"/>
          <w:color w:val="auto"/>
          <w:sz w:val="22"/>
        </w:rPr>
        <w:t xml:space="preserve"> dự án. Quy trình sau sẽ áp dụng</w:t>
      </w:r>
      <w:r w:rsidR="003A5230" w:rsidRPr="00BB50A1">
        <w:rPr>
          <w:rFonts w:ascii="Segoe UI" w:hAnsi="Segoe UI" w:cs="Segoe UI"/>
          <w:snapToGrid w:val="0"/>
          <w:color w:val="auto"/>
          <w:sz w:val="22"/>
        </w:rPr>
        <w:t xml:space="preserve"> </w:t>
      </w:r>
      <w:r w:rsidRPr="00BB50A1">
        <w:rPr>
          <w:rFonts w:ascii="Segoe UI" w:hAnsi="Segoe UI" w:cs="Segoe UI"/>
          <w:snapToGrid w:val="0"/>
          <w:color w:val="auto"/>
          <w:sz w:val="22"/>
        </w:rPr>
        <w:t>để giải qu</w:t>
      </w:r>
      <w:r w:rsidR="003A5230" w:rsidRPr="00BB50A1">
        <w:rPr>
          <w:rFonts w:ascii="Segoe UI" w:hAnsi="Segoe UI" w:cs="Segoe UI"/>
          <w:snapToGrid w:val="0"/>
          <w:color w:val="auto"/>
          <w:sz w:val="22"/>
        </w:rPr>
        <w:t xml:space="preserve">yết việc thay đổi phạm </w:t>
      </w:r>
      <w:proofErr w:type="gramStart"/>
      <w:r w:rsidR="003A5230" w:rsidRPr="00BB50A1">
        <w:rPr>
          <w:rFonts w:ascii="Segoe UI" w:hAnsi="Segoe UI" w:cs="Segoe UI"/>
          <w:snapToGrid w:val="0"/>
          <w:color w:val="auto"/>
          <w:sz w:val="22"/>
        </w:rPr>
        <w:t>vi</w:t>
      </w:r>
      <w:proofErr w:type="gramEnd"/>
      <w:r w:rsidR="003A5230" w:rsidRPr="00BB50A1">
        <w:rPr>
          <w:rFonts w:ascii="Segoe UI" w:hAnsi="Segoe UI" w:cs="Segoe UI"/>
          <w:snapToGrid w:val="0"/>
          <w:color w:val="auto"/>
          <w:sz w:val="22"/>
        </w:rPr>
        <w:t xml:space="preserve"> dự án</w:t>
      </w:r>
      <w:r w:rsidR="005870AC" w:rsidRPr="007A1519">
        <w:rPr>
          <w:rFonts w:ascii="Segoe UI" w:hAnsi="Segoe UI" w:cs="Segoe UI"/>
        </w:rPr>
        <w:object w:dxaOrig="12601" w:dyaOrig="10205" w14:anchorId="3A9365FA">
          <v:shape id="_x0000_i1039" type="#_x0000_t75" style="width:468.15pt;height:361.25pt" o:ole="" o:preferrelative="f" o:allowoverlap="f">
            <v:imagedata r:id="rId30" o:title=""/>
            <o:lock v:ext="edit" aspectratio="f"/>
          </v:shape>
          <o:OLEObject Type="Embed" ProgID="Visio.Drawing.15" ShapeID="_x0000_i1039" DrawAspect="Content" ObjectID="_1552371860" r:id="rId31"/>
        </w:object>
      </w:r>
    </w:p>
    <w:p w14:paraId="4E63966E" w14:textId="50107432" w:rsidR="00296D45" w:rsidRPr="00BB50A1" w:rsidRDefault="00296D45" w:rsidP="00B7534C">
      <w:pPr>
        <w:pStyle w:val="ListParagraph"/>
        <w:numPr>
          <w:ilvl w:val="0"/>
          <w:numId w:val="15"/>
        </w:numPr>
        <w:tabs>
          <w:tab w:val="clear" w:pos="1080"/>
          <w:tab w:val="num" w:pos="810"/>
        </w:tabs>
        <w:spacing w:line="276" w:lineRule="auto"/>
        <w:ind w:left="810"/>
        <w:jc w:val="both"/>
        <w:rPr>
          <w:rFonts w:ascii="Segoe UI" w:eastAsiaTheme="minorEastAsia" w:hAnsi="Segoe UI" w:cs="Segoe UI"/>
        </w:rPr>
      </w:pPr>
      <w:r w:rsidRPr="00BB50A1">
        <w:rPr>
          <w:rFonts w:ascii="Segoe UI" w:hAnsi="Segoe UI" w:cs="Segoe UI"/>
        </w:rPr>
        <w:t xml:space="preserve">Trước nghiệm thu blueprint, CR (Change Request) được định nghĩa là </w:t>
      </w:r>
      <w:r w:rsidRPr="00BB50A1">
        <w:rPr>
          <w:rFonts w:ascii="Segoe UI" w:eastAsiaTheme="minorEastAsia" w:hAnsi="Segoe UI" w:cs="Segoe UI"/>
        </w:rPr>
        <w:t xml:space="preserve">những </w:t>
      </w:r>
      <w:r w:rsidRPr="00BB50A1">
        <w:rPr>
          <w:rFonts w:ascii="Segoe UI" w:eastAsiaTheme="minorEastAsia" w:hAnsi="Segoe UI" w:cs="Segoe UI" w:hint="eastAsia"/>
        </w:rPr>
        <w:t>đ</w:t>
      </w:r>
      <w:r w:rsidRPr="00BB50A1">
        <w:rPr>
          <w:rFonts w:ascii="Segoe UI" w:eastAsiaTheme="minorEastAsia" w:hAnsi="Segoe UI" w:cs="Segoe UI"/>
        </w:rPr>
        <w:t xml:space="preserve">iều khoản, chức </w:t>
      </w:r>
      <w:r w:rsidRPr="00BB50A1">
        <w:rPr>
          <w:rFonts w:ascii="Segoe UI" w:eastAsiaTheme="minorEastAsia" w:hAnsi="Segoe UI" w:cs="Segoe UI" w:hint="eastAsia"/>
        </w:rPr>
        <w:t>năng,</w:t>
      </w:r>
      <w:r w:rsidRPr="00BB50A1">
        <w:rPr>
          <w:rFonts w:ascii="Segoe UI" w:eastAsiaTheme="minorEastAsia" w:hAnsi="Segoe UI" w:cs="Segoe UI"/>
        </w:rPr>
        <w:t xml:space="preserve"> yêu cầu, công việc không </w:t>
      </w:r>
      <w:r w:rsidRPr="00BB50A1">
        <w:rPr>
          <w:rFonts w:ascii="Segoe UI" w:eastAsiaTheme="minorEastAsia" w:hAnsi="Segoe UI" w:cs="Segoe UI" w:hint="eastAsia"/>
        </w:rPr>
        <w:t>đ</w:t>
      </w:r>
      <w:r w:rsidRPr="00BB50A1">
        <w:rPr>
          <w:rFonts w:ascii="Segoe UI" w:eastAsiaTheme="minorEastAsia" w:hAnsi="Segoe UI" w:cs="Segoe UI"/>
        </w:rPr>
        <w:t xml:space="preserve">ược </w:t>
      </w:r>
      <w:r w:rsidRPr="00BB50A1">
        <w:rPr>
          <w:rFonts w:ascii="Segoe UI" w:eastAsiaTheme="minorEastAsia" w:hAnsi="Segoe UI" w:cs="Segoe UI" w:hint="eastAsia"/>
        </w:rPr>
        <w:t>đ</w:t>
      </w:r>
      <w:r w:rsidRPr="00BB50A1">
        <w:rPr>
          <w:rFonts w:ascii="Segoe UI" w:eastAsiaTheme="minorEastAsia" w:hAnsi="Segoe UI" w:cs="Segoe UI"/>
        </w:rPr>
        <w:t xml:space="preserve">ề cập </w:t>
      </w:r>
      <w:r w:rsidRPr="00BB50A1">
        <w:rPr>
          <w:rFonts w:ascii="Segoe UI" w:eastAsiaTheme="minorEastAsia" w:hAnsi="Segoe UI" w:cs="Segoe UI" w:hint="eastAsia"/>
        </w:rPr>
        <w:t>đ</w:t>
      </w:r>
      <w:r w:rsidRPr="00BB50A1">
        <w:rPr>
          <w:rFonts w:ascii="Segoe UI" w:eastAsiaTheme="minorEastAsia" w:hAnsi="Segoe UI" w:cs="Segoe UI"/>
        </w:rPr>
        <w:t>ến trong Phạm vi công việc ở trên.</w:t>
      </w:r>
    </w:p>
    <w:p w14:paraId="5D8ED79F" w14:textId="4E6C14CA" w:rsidR="00296D45" w:rsidRPr="00BB50A1" w:rsidRDefault="00296D45" w:rsidP="00B7534C">
      <w:pPr>
        <w:pStyle w:val="ListParagraph"/>
        <w:numPr>
          <w:ilvl w:val="0"/>
          <w:numId w:val="15"/>
        </w:numPr>
        <w:tabs>
          <w:tab w:val="clear" w:pos="1080"/>
          <w:tab w:val="num" w:pos="810"/>
        </w:tabs>
        <w:spacing w:line="276" w:lineRule="auto"/>
        <w:ind w:left="810"/>
        <w:jc w:val="both"/>
        <w:rPr>
          <w:rFonts w:ascii="Segoe UI" w:eastAsiaTheme="minorEastAsia" w:hAnsi="Segoe UI" w:cs="Segoe UI"/>
        </w:rPr>
      </w:pPr>
      <w:r w:rsidRPr="00BB50A1">
        <w:rPr>
          <w:rFonts w:ascii="Segoe UI" w:eastAsiaTheme="minorEastAsia" w:hAnsi="Segoe UI" w:cs="Segoe UI"/>
        </w:rPr>
        <w:t xml:space="preserve">Sau khi nghiệm </w:t>
      </w:r>
      <w:proofErr w:type="gramStart"/>
      <w:r w:rsidRPr="00BB50A1">
        <w:rPr>
          <w:rFonts w:ascii="Segoe UI" w:eastAsiaTheme="minorEastAsia" w:hAnsi="Segoe UI" w:cs="Segoe UI"/>
        </w:rPr>
        <w:t>thu</w:t>
      </w:r>
      <w:proofErr w:type="gramEnd"/>
      <w:r w:rsidRPr="00BB50A1">
        <w:rPr>
          <w:rFonts w:ascii="Segoe UI" w:eastAsiaTheme="minorEastAsia" w:hAnsi="Segoe UI" w:cs="Segoe UI"/>
        </w:rPr>
        <w:t xml:space="preserve"> blueprint, CR là những gì không </w:t>
      </w:r>
      <w:r w:rsidRPr="00BB50A1">
        <w:rPr>
          <w:rFonts w:ascii="Segoe UI" w:eastAsiaTheme="minorEastAsia" w:hAnsi="Segoe UI" w:cs="Segoe UI" w:hint="eastAsia"/>
        </w:rPr>
        <w:t>đ</w:t>
      </w:r>
      <w:r w:rsidRPr="00BB50A1">
        <w:rPr>
          <w:rFonts w:ascii="Segoe UI" w:eastAsiaTheme="minorEastAsia" w:hAnsi="Segoe UI" w:cs="Segoe UI"/>
        </w:rPr>
        <w:t xml:space="preserve">ược xác </w:t>
      </w:r>
      <w:r w:rsidRPr="00BB50A1">
        <w:rPr>
          <w:rFonts w:ascii="Segoe UI" w:eastAsiaTheme="minorEastAsia" w:hAnsi="Segoe UI" w:cs="Segoe UI" w:hint="eastAsia"/>
        </w:rPr>
        <w:t>đ</w:t>
      </w:r>
      <w:r w:rsidRPr="00BB50A1">
        <w:rPr>
          <w:rFonts w:ascii="Segoe UI" w:eastAsiaTheme="minorEastAsia" w:hAnsi="Segoe UI" w:cs="Segoe UI"/>
        </w:rPr>
        <w:t>ịnh bao gồm trong tài liệu blueprint.</w:t>
      </w:r>
    </w:p>
    <w:p w14:paraId="3940E364" w14:textId="77777777" w:rsidR="003A5230" w:rsidRPr="00BB50A1" w:rsidRDefault="003A5230" w:rsidP="003A5230">
      <w:pPr>
        <w:spacing w:line="276" w:lineRule="auto"/>
        <w:ind w:left="450"/>
        <w:jc w:val="both"/>
        <w:rPr>
          <w:rFonts w:ascii="Segoe UI" w:eastAsiaTheme="minorEastAsia" w:hAnsi="Segoe UI" w:cs="Segoe UI"/>
        </w:rPr>
      </w:pPr>
    </w:p>
    <w:p w14:paraId="3C514A41" w14:textId="1C07EAB2" w:rsidR="00296D45" w:rsidRPr="00BB50A1" w:rsidRDefault="00103F81" w:rsidP="007E6584">
      <w:pPr>
        <w:pStyle w:val="Heading3"/>
        <w:spacing w:line="276" w:lineRule="auto"/>
        <w:ind w:hanging="1170"/>
        <w:jc w:val="both"/>
        <w:rPr>
          <w:rFonts w:cs="Segoe UI"/>
          <w:caps w:val="0"/>
        </w:rPr>
      </w:pPr>
      <w:bookmarkStart w:id="48" w:name="_Toc397522615"/>
      <w:bookmarkStart w:id="49" w:name="_Toc477962840"/>
      <w:r w:rsidRPr="00BB50A1">
        <w:rPr>
          <w:rFonts w:cs="Segoe UI"/>
          <w:caps w:val="0"/>
        </w:rPr>
        <w:t xml:space="preserve">THỦ TỤC GIẢI QUYẾT CÁC VẤN </w:t>
      </w:r>
      <w:r w:rsidRPr="00BB50A1">
        <w:rPr>
          <w:rFonts w:cs="Segoe UI" w:hint="eastAsia"/>
          <w:caps w:val="0"/>
        </w:rPr>
        <w:t>Đ</w:t>
      </w:r>
      <w:r w:rsidRPr="00BB50A1">
        <w:rPr>
          <w:rFonts w:cs="Segoe UI"/>
          <w:caps w:val="0"/>
        </w:rPr>
        <w:t>Ề PHÁT SINH</w:t>
      </w:r>
      <w:bookmarkEnd w:id="48"/>
      <w:bookmarkEnd w:id="49"/>
    </w:p>
    <w:p w14:paraId="33669309" w14:textId="7DD12572" w:rsidR="00296D45" w:rsidRPr="00BB50A1" w:rsidRDefault="00296D45" w:rsidP="00095E09">
      <w:pPr>
        <w:spacing w:line="276" w:lineRule="auto"/>
        <w:jc w:val="both"/>
        <w:rPr>
          <w:rFonts w:ascii="Segoe UI" w:hAnsi="Segoe UI" w:cs="Segoe UI"/>
        </w:rPr>
      </w:pPr>
      <w:r w:rsidRPr="00BB50A1">
        <w:rPr>
          <w:rFonts w:ascii="Segoe UI" w:hAnsi="Segoe UI" w:cs="Segoe UI"/>
        </w:rPr>
        <w:t xml:space="preserve">Trong các hoạt động hàng ngày của dự án, khi phát sinh các vấn đề đòi hỏi sự làm rõ về nội dung của Phạm vi công việc hoặc các tranh cãi giữa nhóm dự án của DMSpro và </w:t>
      </w:r>
      <w:r w:rsidR="00D344AD">
        <w:rPr>
          <w:rFonts w:ascii="Segoe UI" w:hAnsi="Segoe UI" w:cs="Segoe UI"/>
        </w:rPr>
        <w:t>AFO</w:t>
      </w:r>
      <w:r w:rsidRPr="00475558">
        <w:rPr>
          <w:rFonts w:ascii="Segoe UI" w:hAnsi="Segoe UI" w:cs="Segoe UI"/>
        </w:rPr>
        <w:t>, cơ ch</w:t>
      </w:r>
      <w:r w:rsidRPr="00BB50A1">
        <w:rPr>
          <w:rFonts w:ascii="Segoe UI" w:hAnsi="Segoe UI" w:cs="Segoe UI"/>
        </w:rPr>
        <w:t>ế xử lý sẽ như sau cho tới khi vấn đề được giải quyết:</w:t>
      </w:r>
    </w:p>
    <w:p w14:paraId="36A24839" w14:textId="77777777" w:rsidR="00296D45" w:rsidRPr="00BB50A1" w:rsidRDefault="00296D45" w:rsidP="00095E09">
      <w:pPr>
        <w:spacing w:line="276" w:lineRule="auto"/>
        <w:jc w:val="both"/>
        <w:rPr>
          <w:rFonts w:ascii="Segoe UI" w:hAnsi="Segoe UI" w:cs="Segoe UI"/>
        </w:rPr>
      </w:pPr>
    </w:p>
    <w:p w14:paraId="457F8F24" w14:textId="77777777" w:rsidR="00296D45" w:rsidRPr="00BB50A1" w:rsidRDefault="00296D45" w:rsidP="00B7534C">
      <w:pPr>
        <w:pStyle w:val="ListParagraph"/>
        <w:numPr>
          <w:ilvl w:val="0"/>
          <w:numId w:val="13"/>
        </w:numPr>
        <w:spacing w:line="276" w:lineRule="auto"/>
        <w:contextualSpacing w:val="0"/>
        <w:jc w:val="both"/>
        <w:rPr>
          <w:rFonts w:ascii="Segoe UI" w:hAnsi="Segoe UI" w:cs="Segoe UI"/>
          <w:lang w:eastAsia="ja-JP"/>
        </w:rPr>
      </w:pPr>
      <w:r w:rsidRPr="00BB50A1">
        <w:rPr>
          <w:rFonts w:ascii="Segoe UI" w:hAnsi="Segoe UI" w:cs="Segoe UI"/>
          <w:lang w:eastAsia="ja-JP"/>
        </w:rPr>
        <w:t xml:space="preserve">Thông qua thảo luận và trao đổi giữa hai nhóm dự án </w:t>
      </w:r>
    </w:p>
    <w:p w14:paraId="49A3434D" w14:textId="77777777" w:rsidR="00296D45" w:rsidRPr="00BB50A1" w:rsidRDefault="00296D45" w:rsidP="00B7534C">
      <w:pPr>
        <w:pStyle w:val="ListParagraph"/>
        <w:numPr>
          <w:ilvl w:val="0"/>
          <w:numId w:val="13"/>
        </w:numPr>
        <w:spacing w:line="276" w:lineRule="auto"/>
        <w:contextualSpacing w:val="0"/>
        <w:jc w:val="both"/>
        <w:rPr>
          <w:rFonts w:ascii="Segoe UI" w:hAnsi="Segoe UI" w:cs="Segoe UI"/>
          <w:lang w:eastAsia="ja-JP"/>
        </w:rPr>
      </w:pPr>
      <w:r w:rsidRPr="00BB50A1">
        <w:rPr>
          <w:rFonts w:ascii="Segoe UI" w:hAnsi="Segoe UI" w:cs="Segoe UI"/>
          <w:lang w:eastAsia="ja-JP"/>
        </w:rPr>
        <w:t>Thông qua thảo luận và trao đổi giữa hai phụ trách dự án</w:t>
      </w:r>
    </w:p>
    <w:p w14:paraId="1759B80B" w14:textId="77777777" w:rsidR="00296D45" w:rsidRPr="00BB50A1" w:rsidRDefault="00296D45" w:rsidP="00B7534C">
      <w:pPr>
        <w:pStyle w:val="ListParagraph"/>
        <w:numPr>
          <w:ilvl w:val="0"/>
          <w:numId w:val="13"/>
        </w:numPr>
        <w:spacing w:line="276" w:lineRule="auto"/>
        <w:contextualSpacing w:val="0"/>
        <w:jc w:val="both"/>
        <w:rPr>
          <w:rFonts w:ascii="Segoe UI" w:hAnsi="Segoe UI" w:cs="Segoe UI"/>
          <w:lang w:eastAsia="ja-JP"/>
        </w:rPr>
      </w:pPr>
      <w:r w:rsidRPr="00BB50A1">
        <w:rPr>
          <w:rFonts w:ascii="Segoe UI" w:hAnsi="Segoe UI" w:cs="Segoe UI"/>
          <w:lang w:eastAsia="ja-JP"/>
        </w:rPr>
        <w:t xml:space="preserve">Thông qua lãnh đạo hai công ty </w:t>
      </w:r>
    </w:p>
    <w:p w14:paraId="7B557DFD" w14:textId="77777777" w:rsidR="00296D45" w:rsidRPr="00BB50A1" w:rsidRDefault="00296D45" w:rsidP="00095E09">
      <w:pPr>
        <w:spacing w:line="276" w:lineRule="auto"/>
        <w:jc w:val="both"/>
        <w:rPr>
          <w:rFonts w:ascii="Segoe UI" w:hAnsi="Segoe UI" w:cs="Segoe UI"/>
        </w:rPr>
      </w:pPr>
    </w:p>
    <w:p w14:paraId="36803631" w14:textId="4A82A796" w:rsidR="00B564F4" w:rsidRPr="00BB50A1" w:rsidRDefault="00601C6B" w:rsidP="00095E09">
      <w:pPr>
        <w:pStyle w:val="Heading2"/>
        <w:spacing w:line="276" w:lineRule="auto"/>
        <w:jc w:val="both"/>
        <w:rPr>
          <w:rFonts w:cs="Segoe UI"/>
        </w:rPr>
      </w:pPr>
      <w:bookmarkStart w:id="50" w:name="_Toc477962841"/>
      <w:r w:rsidRPr="00BB50A1">
        <w:rPr>
          <w:rFonts w:cs="Segoe UI"/>
        </w:rPr>
        <w:t>YÊU CẦU VỀ PHẦN CỨNG</w:t>
      </w:r>
      <w:bookmarkEnd w:id="50"/>
    </w:p>
    <w:p w14:paraId="54B0E9A2" w14:textId="2CAA9EEC" w:rsidR="00170D85" w:rsidRPr="00BB50A1" w:rsidRDefault="00A70B79" w:rsidP="007E6584">
      <w:pPr>
        <w:pStyle w:val="Heading3"/>
        <w:spacing w:line="276" w:lineRule="auto"/>
        <w:ind w:hanging="1170"/>
        <w:jc w:val="both"/>
        <w:rPr>
          <w:rFonts w:cs="Segoe UI"/>
        </w:rPr>
      </w:pPr>
      <w:bookmarkStart w:id="51" w:name="_Toc477962842"/>
      <w:r w:rsidRPr="00BB50A1">
        <w:rPr>
          <w:rFonts w:cs="Segoe UI"/>
        </w:rPr>
        <w:t>THIẾT BỊ BÁN HÀNG CẦM TAY (CẤU HÌNH TỐI THIỂU)</w:t>
      </w:r>
      <w:bookmarkEnd w:id="51"/>
    </w:p>
    <w:tbl>
      <w:tblPr>
        <w:tblStyle w:val="GridTable4-Accent12"/>
        <w:tblW w:w="8730" w:type="dxa"/>
        <w:tblInd w:w="715" w:type="dxa"/>
        <w:tblLook w:val="04A0" w:firstRow="1" w:lastRow="0" w:firstColumn="1" w:lastColumn="0" w:noHBand="0" w:noVBand="1"/>
      </w:tblPr>
      <w:tblGrid>
        <w:gridCol w:w="2790"/>
        <w:gridCol w:w="5940"/>
      </w:tblGrid>
      <w:tr w:rsidR="00F403F8" w:rsidRPr="00BB50A1" w14:paraId="1DAAA17F" w14:textId="77777777" w:rsidTr="00F403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534AFF21" w14:textId="77777777" w:rsidR="00F403F8" w:rsidRPr="00BB50A1" w:rsidRDefault="00F403F8" w:rsidP="00095E09">
            <w:pPr>
              <w:pStyle w:val="NormalIndent"/>
              <w:spacing w:line="276" w:lineRule="auto"/>
              <w:ind w:left="0"/>
              <w:jc w:val="both"/>
              <w:rPr>
                <w:rFonts w:ascii="Segoe UI" w:hAnsi="Segoe UI" w:cs="Segoe UI"/>
                <w:szCs w:val="20"/>
              </w:rPr>
            </w:pPr>
            <w:r w:rsidRPr="00BB50A1">
              <w:rPr>
                <w:rFonts w:ascii="Segoe UI" w:hAnsi="Segoe UI" w:cs="Segoe UI"/>
                <w:szCs w:val="20"/>
              </w:rPr>
              <w:t>Thông số kỹ thuật</w:t>
            </w:r>
          </w:p>
        </w:tc>
        <w:tc>
          <w:tcPr>
            <w:tcW w:w="5940" w:type="dxa"/>
          </w:tcPr>
          <w:p w14:paraId="7F2A87DA" w14:textId="77777777" w:rsidR="00F403F8" w:rsidRPr="00BB50A1" w:rsidRDefault="00F403F8" w:rsidP="00095E09">
            <w:pPr>
              <w:pStyle w:val="NormalInden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Yêu cầu tối thiểu</w:t>
            </w:r>
          </w:p>
        </w:tc>
      </w:tr>
      <w:tr w:rsidR="00F403F8" w:rsidRPr="00BB50A1" w14:paraId="4EE91305" w14:textId="77777777" w:rsidTr="00F40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36023CCF" w14:textId="77777777" w:rsidR="00F403F8" w:rsidRPr="00475558" w:rsidRDefault="00F403F8" w:rsidP="00095E09">
            <w:pPr>
              <w:pStyle w:val="NormalIndent"/>
              <w:spacing w:line="276" w:lineRule="auto"/>
              <w:ind w:left="0"/>
              <w:jc w:val="both"/>
              <w:rPr>
                <w:rFonts w:ascii="Segoe UI" w:hAnsi="Segoe UI" w:cs="Segoe UI"/>
                <w:szCs w:val="20"/>
              </w:rPr>
            </w:pPr>
            <w:r w:rsidRPr="00475558">
              <w:rPr>
                <w:rFonts w:ascii="Segoe UI" w:hAnsi="Segoe UI" w:cs="Segoe UI"/>
                <w:szCs w:val="20"/>
              </w:rPr>
              <w:t>Hệ điều hành</w:t>
            </w:r>
          </w:p>
        </w:tc>
        <w:tc>
          <w:tcPr>
            <w:tcW w:w="5940" w:type="dxa"/>
          </w:tcPr>
          <w:p w14:paraId="0EE3A978" w14:textId="7017D51B" w:rsidR="00F403F8" w:rsidRPr="00BB50A1" w:rsidRDefault="00F403F8"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Android 4.</w:t>
            </w:r>
            <w:r w:rsidR="00534683" w:rsidRPr="00BB50A1">
              <w:rPr>
                <w:rFonts w:ascii="Segoe UI" w:hAnsi="Segoe UI" w:cs="Segoe UI"/>
                <w:szCs w:val="20"/>
              </w:rPr>
              <w:t>4</w:t>
            </w:r>
          </w:p>
        </w:tc>
      </w:tr>
      <w:tr w:rsidR="00F403F8" w:rsidRPr="00BB50A1" w14:paraId="2D124D1D" w14:textId="77777777" w:rsidTr="00F403F8">
        <w:tc>
          <w:tcPr>
            <w:cnfStyle w:val="001000000000" w:firstRow="0" w:lastRow="0" w:firstColumn="1" w:lastColumn="0" w:oddVBand="0" w:evenVBand="0" w:oddHBand="0" w:evenHBand="0" w:firstRowFirstColumn="0" w:firstRowLastColumn="0" w:lastRowFirstColumn="0" w:lastRowLastColumn="0"/>
            <w:tcW w:w="2790" w:type="dxa"/>
          </w:tcPr>
          <w:p w14:paraId="5E8B8A05" w14:textId="77777777" w:rsidR="00F403F8" w:rsidRPr="00475558" w:rsidRDefault="00F403F8" w:rsidP="00095E09">
            <w:pPr>
              <w:pStyle w:val="NormalIndent"/>
              <w:spacing w:line="276" w:lineRule="auto"/>
              <w:ind w:left="0"/>
              <w:jc w:val="both"/>
              <w:rPr>
                <w:rFonts w:ascii="Segoe UI" w:hAnsi="Segoe UI" w:cs="Segoe UI"/>
                <w:szCs w:val="20"/>
              </w:rPr>
            </w:pPr>
            <w:r w:rsidRPr="00475558">
              <w:rPr>
                <w:rFonts w:ascii="Segoe UI" w:hAnsi="Segoe UI" w:cs="Segoe UI"/>
                <w:szCs w:val="20"/>
              </w:rPr>
              <w:t>CPU</w:t>
            </w:r>
          </w:p>
        </w:tc>
        <w:tc>
          <w:tcPr>
            <w:tcW w:w="5940" w:type="dxa"/>
          </w:tcPr>
          <w:p w14:paraId="2A3ACE8A" w14:textId="5D575A94" w:rsidR="00F403F8" w:rsidRPr="00BB50A1" w:rsidRDefault="00F403F8" w:rsidP="00095E09">
            <w:pPr>
              <w:pStyle w:val="NormalInden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Dual-core 1.</w:t>
            </w:r>
            <w:r w:rsidR="00534683" w:rsidRPr="00BB50A1">
              <w:rPr>
                <w:rFonts w:ascii="Segoe UI" w:hAnsi="Segoe UI" w:cs="Segoe UI"/>
                <w:szCs w:val="20"/>
              </w:rPr>
              <w:t>3</w:t>
            </w:r>
            <w:r w:rsidRPr="00BB50A1">
              <w:rPr>
                <w:rFonts w:ascii="Segoe UI" w:hAnsi="Segoe UI" w:cs="Segoe UI"/>
                <w:szCs w:val="20"/>
              </w:rPr>
              <w:t>GHz</w:t>
            </w:r>
          </w:p>
        </w:tc>
      </w:tr>
      <w:tr w:rsidR="00F403F8" w:rsidRPr="00BB50A1" w14:paraId="4B1C1BD7" w14:textId="77777777" w:rsidTr="00F40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3225283A" w14:textId="77777777" w:rsidR="00F403F8" w:rsidRPr="00475558" w:rsidRDefault="00F403F8" w:rsidP="00095E09">
            <w:pPr>
              <w:pStyle w:val="NormalIndent"/>
              <w:spacing w:line="276" w:lineRule="auto"/>
              <w:ind w:left="0"/>
              <w:jc w:val="both"/>
              <w:rPr>
                <w:rFonts w:ascii="Segoe UI" w:hAnsi="Segoe UI" w:cs="Segoe UI"/>
                <w:szCs w:val="20"/>
              </w:rPr>
            </w:pPr>
            <w:r w:rsidRPr="00475558">
              <w:rPr>
                <w:rFonts w:ascii="Segoe UI" w:hAnsi="Segoe UI" w:cs="Segoe UI"/>
                <w:szCs w:val="20"/>
              </w:rPr>
              <w:t>Màn hình</w:t>
            </w:r>
          </w:p>
        </w:tc>
        <w:tc>
          <w:tcPr>
            <w:tcW w:w="5940" w:type="dxa"/>
          </w:tcPr>
          <w:p w14:paraId="568518FA" w14:textId="6231B467" w:rsidR="00F403F8" w:rsidRPr="00BB50A1" w:rsidRDefault="00534683"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7</w:t>
            </w:r>
            <w:r w:rsidR="00F403F8" w:rsidRPr="00BB50A1">
              <w:rPr>
                <w:rFonts w:ascii="Segoe UI" w:hAnsi="Segoe UI" w:cs="Segoe UI"/>
                <w:szCs w:val="20"/>
              </w:rPr>
              <w:t xml:space="preserve"> in</w:t>
            </w:r>
            <w:r w:rsidR="004A16C9" w:rsidRPr="00BB50A1">
              <w:rPr>
                <w:rFonts w:ascii="Segoe UI" w:hAnsi="Segoe UI" w:cs="Segoe UI"/>
                <w:szCs w:val="20"/>
              </w:rPr>
              <w:t>ches</w:t>
            </w:r>
          </w:p>
        </w:tc>
      </w:tr>
      <w:tr w:rsidR="00F403F8" w:rsidRPr="00BB50A1" w14:paraId="1018A2D0" w14:textId="77777777" w:rsidTr="00F403F8">
        <w:tc>
          <w:tcPr>
            <w:cnfStyle w:val="001000000000" w:firstRow="0" w:lastRow="0" w:firstColumn="1" w:lastColumn="0" w:oddVBand="0" w:evenVBand="0" w:oddHBand="0" w:evenHBand="0" w:firstRowFirstColumn="0" w:firstRowLastColumn="0" w:lastRowFirstColumn="0" w:lastRowLastColumn="0"/>
            <w:tcW w:w="2790" w:type="dxa"/>
          </w:tcPr>
          <w:p w14:paraId="1064EBF6" w14:textId="77777777" w:rsidR="00F403F8" w:rsidRPr="00475558" w:rsidRDefault="00F403F8" w:rsidP="00095E09">
            <w:pPr>
              <w:pStyle w:val="NormalIndent"/>
              <w:spacing w:line="276" w:lineRule="auto"/>
              <w:ind w:left="0"/>
              <w:jc w:val="both"/>
              <w:rPr>
                <w:rFonts w:ascii="Segoe UI" w:hAnsi="Segoe UI" w:cs="Segoe UI"/>
                <w:szCs w:val="20"/>
              </w:rPr>
            </w:pPr>
            <w:r w:rsidRPr="00475558">
              <w:rPr>
                <w:rFonts w:ascii="Segoe UI" w:hAnsi="Segoe UI" w:cs="Segoe UI"/>
                <w:szCs w:val="20"/>
              </w:rPr>
              <w:t>Độ phân giải (pixel)</w:t>
            </w:r>
          </w:p>
        </w:tc>
        <w:tc>
          <w:tcPr>
            <w:tcW w:w="5940" w:type="dxa"/>
          </w:tcPr>
          <w:p w14:paraId="0ABD0294" w14:textId="178A7A00" w:rsidR="00F403F8" w:rsidRPr="00BB50A1" w:rsidRDefault="00534683" w:rsidP="00095E09">
            <w:pPr>
              <w:pStyle w:val="NormalInden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600x1024 pixels</w:t>
            </w:r>
          </w:p>
        </w:tc>
      </w:tr>
      <w:tr w:rsidR="00F403F8" w:rsidRPr="00BB50A1" w14:paraId="0926584B" w14:textId="77777777" w:rsidTr="00F40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1C2ABE23" w14:textId="77777777" w:rsidR="00F403F8" w:rsidRPr="00475558" w:rsidRDefault="00F403F8" w:rsidP="00095E09">
            <w:pPr>
              <w:pStyle w:val="NormalIndent"/>
              <w:spacing w:line="276" w:lineRule="auto"/>
              <w:ind w:left="0"/>
              <w:jc w:val="both"/>
              <w:rPr>
                <w:rFonts w:ascii="Segoe UI" w:hAnsi="Segoe UI" w:cs="Segoe UI"/>
                <w:szCs w:val="20"/>
              </w:rPr>
            </w:pPr>
            <w:r w:rsidRPr="00475558">
              <w:rPr>
                <w:rFonts w:ascii="Segoe UI" w:hAnsi="Segoe UI" w:cs="Segoe UI"/>
                <w:szCs w:val="20"/>
              </w:rPr>
              <w:t>Camera chính</w:t>
            </w:r>
          </w:p>
        </w:tc>
        <w:tc>
          <w:tcPr>
            <w:tcW w:w="5940" w:type="dxa"/>
          </w:tcPr>
          <w:p w14:paraId="2ECCFD83" w14:textId="36770CAB" w:rsidR="00F403F8" w:rsidRPr="00BB50A1" w:rsidRDefault="00534683"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2MP</w:t>
            </w:r>
          </w:p>
        </w:tc>
      </w:tr>
      <w:tr w:rsidR="00F403F8" w:rsidRPr="00BB50A1" w14:paraId="5AC260E6" w14:textId="77777777" w:rsidTr="00F403F8">
        <w:tc>
          <w:tcPr>
            <w:cnfStyle w:val="001000000000" w:firstRow="0" w:lastRow="0" w:firstColumn="1" w:lastColumn="0" w:oddVBand="0" w:evenVBand="0" w:oddHBand="0" w:evenHBand="0" w:firstRowFirstColumn="0" w:firstRowLastColumn="0" w:lastRowFirstColumn="0" w:lastRowLastColumn="0"/>
            <w:tcW w:w="2790" w:type="dxa"/>
          </w:tcPr>
          <w:p w14:paraId="1F15F696" w14:textId="77777777" w:rsidR="00F403F8" w:rsidRPr="00475558" w:rsidRDefault="00F403F8" w:rsidP="00095E09">
            <w:pPr>
              <w:pStyle w:val="NormalIndent"/>
              <w:spacing w:line="276" w:lineRule="auto"/>
              <w:ind w:left="0"/>
              <w:jc w:val="both"/>
              <w:rPr>
                <w:rFonts w:ascii="Segoe UI" w:hAnsi="Segoe UI" w:cs="Segoe UI"/>
                <w:szCs w:val="20"/>
              </w:rPr>
            </w:pPr>
            <w:r w:rsidRPr="00475558">
              <w:rPr>
                <w:rFonts w:ascii="Segoe UI" w:hAnsi="Segoe UI" w:cs="Segoe UI"/>
                <w:szCs w:val="20"/>
              </w:rPr>
              <w:t>Bộ nhớ (RAM)</w:t>
            </w:r>
          </w:p>
        </w:tc>
        <w:tc>
          <w:tcPr>
            <w:tcW w:w="5940" w:type="dxa"/>
          </w:tcPr>
          <w:p w14:paraId="28A19AF5" w14:textId="77777777" w:rsidR="00F403F8" w:rsidRPr="00BB50A1" w:rsidRDefault="00F403F8" w:rsidP="00095E09">
            <w:pPr>
              <w:pStyle w:val="NormalInden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1 GB</w:t>
            </w:r>
          </w:p>
        </w:tc>
      </w:tr>
      <w:tr w:rsidR="00F403F8" w:rsidRPr="00BB50A1" w14:paraId="34309DF7" w14:textId="77777777" w:rsidTr="00F40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6E0C44B9" w14:textId="77777777" w:rsidR="00F403F8" w:rsidRPr="00475558" w:rsidRDefault="00F403F8" w:rsidP="00095E09">
            <w:pPr>
              <w:pStyle w:val="NormalIndent"/>
              <w:spacing w:line="276" w:lineRule="auto"/>
              <w:ind w:left="0"/>
              <w:jc w:val="both"/>
              <w:rPr>
                <w:rFonts w:ascii="Segoe UI" w:hAnsi="Segoe UI" w:cs="Segoe UI"/>
                <w:szCs w:val="20"/>
              </w:rPr>
            </w:pPr>
            <w:r w:rsidRPr="00475558">
              <w:rPr>
                <w:rFonts w:ascii="Segoe UI" w:hAnsi="Segoe UI" w:cs="Segoe UI"/>
                <w:szCs w:val="20"/>
              </w:rPr>
              <w:t>Lưu trữ</w:t>
            </w:r>
          </w:p>
        </w:tc>
        <w:tc>
          <w:tcPr>
            <w:tcW w:w="5940" w:type="dxa"/>
          </w:tcPr>
          <w:p w14:paraId="67B55FFF" w14:textId="102DDE95" w:rsidR="00F403F8" w:rsidRPr="00BB50A1" w:rsidRDefault="00534683"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2</w:t>
            </w:r>
            <w:r w:rsidR="00F403F8" w:rsidRPr="00BB50A1">
              <w:rPr>
                <w:rFonts w:ascii="Segoe UI" w:hAnsi="Segoe UI" w:cs="Segoe UI"/>
                <w:szCs w:val="20"/>
              </w:rPr>
              <w:t xml:space="preserve"> GB</w:t>
            </w:r>
          </w:p>
        </w:tc>
      </w:tr>
      <w:tr w:rsidR="00F403F8" w:rsidRPr="00BB50A1" w14:paraId="61A1495E" w14:textId="77777777" w:rsidTr="00F403F8">
        <w:tc>
          <w:tcPr>
            <w:cnfStyle w:val="001000000000" w:firstRow="0" w:lastRow="0" w:firstColumn="1" w:lastColumn="0" w:oddVBand="0" w:evenVBand="0" w:oddHBand="0" w:evenHBand="0" w:firstRowFirstColumn="0" w:firstRowLastColumn="0" w:lastRowFirstColumn="0" w:lastRowLastColumn="0"/>
            <w:tcW w:w="2790" w:type="dxa"/>
          </w:tcPr>
          <w:p w14:paraId="4828EEE3" w14:textId="77777777" w:rsidR="00F403F8" w:rsidRPr="00475558" w:rsidRDefault="00F403F8" w:rsidP="00095E09">
            <w:pPr>
              <w:pStyle w:val="NormalIndent"/>
              <w:spacing w:line="276" w:lineRule="auto"/>
              <w:ind w:left="0"/>
              <w:jc w:val="both"/>
              <w:rPr>
                <w:rFonts w:ascii="Segoe UI" w:hAnsi="Segoe UI" w:cs="Segoe UI"/>
                <w:szCs w:val="20"/>
              </w:rPr>
            </w:pPr>
            <w:r w:rsidRPr="00475558">
              <w:rPr>
                <w:rFonts w:ascii="Segoe UI" w:hAnsi="Segoe UI" w:cs="Segoe UI"/>
                <w:szCs w:val="20"/>
              </w:rPr>
              <w:t>Kết nối</w:t>
            </w:r>
          </w:p>
        </w:tc>
        <w:tc>
          <w:tcPr>
            <w:tcW w:w="5940" w:type="dxa"/>
          </w:tcPr>
          <w:p w14:paraId="6561525B" w14:textId="77777777" w:rsidR="00F403F8" w:rsidRPr="00BB50A1" w:rsidRDefault="00F403F8" w:rsidP="00095E09">
            <w:pPr>
              <w:pStyle w:val="NormalInden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3G/Wifi</w:t>
            </w:r>
          </w:p>
        </w:tc>
      </w:tr>
      <w:tr w:rsidR="00F403F8" w:rsidRPr="00BB50A1" w14:paraId="621FA4C8" w14:textId="77777777" w:rsidTr="00F40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038892F6" w14:textId="4AC0A12B" w:rsidR="00F403F8" w:rsidRPr="00BB50A1" w:rsidRDefault="00534683" w:rsidP="00095E09">
            <w:pPr>
              <w:pStyle w:val="NormalIndent"/>
              <w:spacing w:line="276" w:lineRule="auto"/>
              <w:ind w:left="0"/>
              <w:jc w:val="both"/>
              <w:rPr>
                <w:rFonts w:ascii="Segoe UI" w:hAnsi="Segoe UI" w:cs="Segoe UI"/>
                <w:szCs w:val="20"/>
              </w:rPr>
            </w:pPr>
            <w:r w:rsidRPr="00475558">
              <w:rPr>
                <w:rFonts w:ascii="Segoe UI" w:hAnsi="Segoe UI" w:cs="Segoe UI"/>
                <w:szCs w:val="20"/>
              </w:rPr>
              <w:t>Hỗ trợ</w:t>
            </w:r>
          </w:p>
        </w:tc>
        <w:tc>
          <w:tcPr>
            <w:tcW w:w="5940" w:type="dxa"/>
          </w:tcPr>
          <w:p w14:paraId="297AABDA" w14:textId="5AF3BA72" w:rsidR="00F403F8" w:rsidRPr="00BB50A1" w:rsidRDefault="00534683"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SIM</w:t>
            </w:r>
          </w:p>
        </w:tc>
      </w:tr>
      <w:tr w:rsidR="00534683" w:rsidRPr="00BB50A1" w14:paraId="265E45B4" w14:textId="77777777" w:rsidTr="00F403F8">
        <w:tc>
          <w:tcPr>
            <w:cnfStyle w:val="001000000000" w:firstRow="0" w:lastRow="0" w:firstColumn="1" w:lastColumn="0" w:oddVBand="0" w:evenVBand="0" w:oddHBand="0" w:evenHBand="0" w:firstRowFirstColumn="0" w:firstRowLastColumn="0" w:lastRowFirstColumn="0" w:lastRowLastColumn="0"/>
            <w:tcW w:w="2790" w:type="dxa"/>
          </w:tcPr>
          <w:p w14:paraId="01B05A77" w14:textId="3D352687" w:rsidR="00534683" w:rsidRPr="00475558" w:rsidRDefault="00534683" w:rsidP="00534683">
            <w:pPr>
              <w:pStyle w:val="NormalIndent"/>
              <w:spacing w:line="276" w:lineRule="auto"/>
              <w:ind w:left="0"/>
              <w:jc w:val="both"/>
              <w:rPr>
                <w:rFonts w:ascii="Segoe UI" w:hAnsi="Segoe UI" w:cs="Segoe UI"/>
                <w:szCs w:val="20"/>
              </w:rPr>
            </w:pPr>
            <w:r w:rsidRPr="00475558">
              <w:rPr>
                <w:rFonts w:ascii="Segoe UI" w:hAnsi="Segoe UI" w:cs="Segoe UI"/>
                <w:szCs w:val="20"/>
              </w:rPr>
              <w:t>Pin</w:t>
            </w:r>
          </w:p>
        </w:tc>
        <w:tc>
          <w:tcPr>
            <w:tcW w:w="5940" w:type="dxa"/>
          </w:tcPr>
          <w:p w14:paraId="658B26D9" w14:textId="05C88035" w:rsidR="00534683" w:rsidRPr="00BB50A1" w:rsidRDefault="00534683" w:rsidP="00534683">
            <w:pPr>
              <w:pStyle w:val="NormalInden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2.000 mAh</w:t>
            </w:r>
          </w:p>
        </w:tc>
      </w:tr>
      <w:tr w:rsidR="00534683" w:rsidRPr="00BB50A1" w14:paraId="2DCCB762" w14:textId="77777777" w:rsidTr="00F403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tcPr>
          <w:p w14:paraId="543DB7CD" w14:textId="21A403EB" w:rsidR="00534683" w:rsidRPr="00475558" w:rsidRDefault="00534683" w:rsidP="00534683">
            <w:pPr>
              <w:pStyle w:val="NormalIndent"/>
              <w:spacing w:line="276" w:lineRule="auto"/>
              <w:ind w:left="0"/>
              <w:jc w:val="both"/>
              <w:rPr>
                <w:rFonts w:ascii="Segoe UI" w:hAnsi="Segoe UI" w:cs="Segoe UI"/>
                <w:szCs w:val="20"/>
              </w:rPr>
            </w:pPr>
            <w:r w:rsidRPr="00475558">
              <w:rPr>
                <w:rFonts w:ascii="Segoe UI" w:hAnsi="Segoe UI" w:cs="Segoe UI"/>
                <w:szCs w:val="20"/>
              </w:rPr>
              <w:t>GPS</w:t>
            </w:r>
          </w:p>
        </w:tc>
        <w:tc>
          <w:tcPr>
            <w:tcW w:w="5940" w:type="dxa"/>
          </w:tcPr>
          <w:p w14:paraId="5EC1043E" w14:textId="2C3715A1" w:rsidR="00534683" w:rsidRPr="00BB50A1" w:rsidRDefault="00534683" w:rsidP="00534683">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Có</w:t>
            </w:r>
          </w:p>
        </w:tc>
      </w:tr>
    </w:tbl>
    <w:p w14:paraId="17487F5E" w14:textId="77777777" w:rsidR="00F403F8" w:rsidRPr="00475558" w:rsidRDefault="00F403F8" w:rsidP="00095E09">
      <w:pPr>
        <w:spacing w:line="276" w:lineRule="auto"/>
        <w:jc w:val="both"/>
        <w:rPr>
          <w:rFonts w:ascii="Segoe UI" w:hAnsi="Segoe UI" w:cs="Segoe UI"/>
        </w:rPr>
      </w:pPr>
    </w:p>
    <w:p w14:paraId="10ABC4BE" w14:textId="7820EBF9" w:rsidR="00D4681B" w:rsidRPr="00BB50A1" w:rsidRDefault="00384C91" w:rsidP="007E6584">
      <w:pPr>
        <w:pStyle w:val="Heading3"/>
        <w:spacing w:line="276" w:lineRule="auto"/>
        <w:ind w:hanging="1170"/>
        <w:jc w:val="both"/>
        <w:rPr>
          <w:rFonts w:cs="Segoe UI"/>
        </w:rPr>
      </w:pPr>
      <w:bookmarkStart w:id="52" w:name="_Toc477962843"/>
      <w:r w:rsidRPr="00BB50A1">
        <w:rPr>
          <w:rFonts w:cs="Segoe UI"/>
        </w:rPr>
        <w:t xml:space="preserve">PHẦN CỨNG MÁY TÍNH </w:t>
      </w:r>
      <w:r w:rsidRPr="00BB50A1">
        <w:rPr>
          <w:rFonts w:cs="Segoe UI" w:hint="eastAsia"/>
        </w:rPr>
        <w:t>Đ</w:t>
      </w:r>
      <w:r w:rsidRPr="00BB50A1">
        <w:rPr>
          <w:rFonts w:cs="Segoe UI"/>
        </w:rPr>
        <w:t>Ể BÀN (CẤU HÌNH TỐI THIỂU)</w:t>
      </w:r>
      <w:bookmarkEnd w:id="52"/>
    </w:p>
    <w:tbl>
      <w:tblPr>
        <w:tblStyle w:val="GridTable4-Accent12"/>
        <w:tblW w:w="8748" w:type="dxa"/>
        <w:tblInd w:w="715" w:type="dxa"/>
        <w:tblLook w:val="04A0" w:firstRow="1" w:lastRow="0" w:firstColumn="1" w:lastColumn="0" w:noHBand="0" w:noVBand="1"/>
      </w:tblPr>
      <w:tblGrid>
        <w:gridCol w:w="3600"/>
        <w:gridCol w:w="5148"/>
      </w:tblGrid>
      <w:tr w:rsidR="002F6C18" w:rsidRPr="00BB50A1" w14:paraId="60F22A1C" w14:textId="77777777" w:rsidTr="002F6C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596C6B2A" w14:textId="77777777" w:rsidR="002F6C18" w:rsidRPr="00BB50A1" w:rsidRDefault="002F6C18" w:rsidP="00095E09">
            <w:pPr>
              <w:pStyle w:val="NormalIndent"/>
              <w:spacing w:line="276" w:lineRule="auto"/>
              <w:ind w:left="0"/>
              <w:jc w:val="both"/>
              <w:rPr>
                <w:rFonts w:ascii="Segoe UI" w:hAnsi="Segoe UI" w:cs="Segoe UI"/>
                <w:szCs w:val="20"/>
              </w:rPr>
            </w:pPr>
            <w:r w:rsidRPr="00BB50A1">
              <w:rPr>
                <w:rFonts w:ascii="Segoe UI" w:hAnsi="Segoe UI" w:cs="Segoe UI"/>
                <w:szCs w:val="20"/>
              </w:rPr>
              <w:t>Thông số kỹ thuật</w:t>
            </w:r>
          </w:p>
        </w:tc>
        <w:tc>
          <w:tcPr>
            <w:tcW w:w="5148" w:type="dxa"/>
          </w:tcPr>
          <w:p w14:paraId="2F581389" w14:textId="77777777" w:rsidR="002F6C18" w:rsidRPr="00BB50A1" w:rsidRDefault="002F6C18" w:rsidP="00095E09">
            <w:pPr>
              <w:pStyle w:val="NormalIndent"/>
              <w:spacing w:line="276" w:lineRule="auto"/>
              <w:ind w:left="0"/>
              <w:jc w:val="both"/>
              <w:cnfStyle w:val="100000000000" w:firstRow="1"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Yêu cầu tối thiểu</w:t>
            </w:r>
          </w:p>
        </w:tc>
      </w:tr>
      <w:tr w:rsidR="002F6C18" w:rsidRPr="00BB50A1" w14:paraId="6DE3041E" w14:textId="77777777" w:rsidTr="002F6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45466EFB" w14:textId="77777777" w:rsidR="002F6C18" w:rsidRPr="00475558" w:rsidRDefault="002F6C18" w:rsidP="00095E09">
            <w:pPr>
              <w:pStyle w:val="NormalIndent"/>
              <w:spacing w:line="276" w:lineRule="auto"/>
              <w:ind w:left="0"/>
              <w:jc w:val="both"/>
              <w:rPr>
                <w:rFonts w:ascii="Segoe UI" w:hAnsi="Segoe UI" w:cs="Segoe UI"/>
                <w:szCs w:val="20"/>
              </w:rPr>
            </w:pPr>
            <w:r w:rsidRPr="00475558">
              <w:rPr>
                <w:rFonts w:ascii="Segoe UI" w:hAnsi="Segoe UI" w:cs="Segoe UI"/>
                <w:szCs w:val="20"/>
              </w:rPr>
              <w:t>Operation system</w:t>
            </w:r>
          </w:p>
        </w:tc>
        <w:tc>
          <w:tcPr>
            <w:tcW w:w="5148" w:type="dxa"/>
          </w:tcPr>
          <w:p w14:paraId="3A1C61DC" w14:textId="77777777" w:rsidR="002F6C18" w:rsidRPr="00BB50A1" w:rsidRDefault="002F6C18"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Window 7</w:t>
            </w:r>
          </w:p>
        </w:tc>
      </w:tr>
      <w:tr w:rsidR="002F6C18" w:rsidRPr="00BB50A1" w14:paraId="5989609D" w14:textId="77777777" w:rsidTr="002F6C18">
        <w:tc>
          <w:tcPr>
            <w:cnfStyle w:val="001000000000" w:firstRow="0" w:lastRow="0" w:firstColumn="1" w:lastColumn="0" w:oddVBand="0" w:evenVBand="0" w:oddHBand="0" w:evenHBand="0" w:firstRowFirstColumn="0" w:firstRowLastColumn="0" w:lastRowFirstColumn="0" w:lastRowLastColumn="0"/>
            <w:tcW w:w="3600" w:type="dxa"/>
          </w:tcPr>
          <w:p w14:paraId="3921F2E0" w14:textId="77777777" w:rsidR="002F6C18" w:rsidRPr="00475558" w:rsidRDefault="002F6C18" w:rsidP="00095E09">
            <w:pPr>
              <w:pStyle w:val="NormalIndent"/>
              <w:spacing w:line="276" w:lineRule="auto"/>
              <w:ind w:left="0"/>
              <w:jc w:val="both"/>
              <w:rPr>
                <w:rFonts w:ascii="Segoe UI" w:hAnsi="Segoe UI" w:cs="Segoe UI"/>
                <w:szCs w:val="20"/>
              </w:rPr>
            </w:pPr>
            <w:r w:rsidRPr="00475558">
              <w:rPr>
                <w:rFonts w:ascii="Segoe UI" w:hAnsi="Segoe UI" w:cs="Segoe UI"/>
                <w:szCs w:val="20"/>
              </w:rPr>
              <w:t>CPU</w:t>
            </w:r>
          </w:p>
        </w:tc>
        <w:tc>
          <w:tcPr>
            <w:tcW w:w="5148" w:type="dxa"/>
          </w:tcPr>
          <w:p w14:paraId="666F5E81" w14:textId="77777777" w:rsidR="002F6C18" w:rsidRPr="00BB50A1" w:rsidRDefault="002F6C18" w:rsidP="00095E09">
            <w:pPr>
              <w:pStyle w:val="NormalInden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Intel® Pentium®  (2.5GHz/2-core/3MB/35W) Processor</w:t>
            </w:r>
          </w:p>
        </w:tc>
      </w:tr>
      <w:tr w:rsidR="002F6C18" w:rsidRPr="00BB50A1" w14:paraId="2CCA535B" w14:textId="77777777" w:rsidTr="002F6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064C5A81" w14:textId="77777777" w:rsidR="002F6C18" w:rsidRPr="00475558" w:rsidRDefault="002F6C18" w:rsidP="00095E09">
            <w:pPr>
              <w:pStyle w:val="NormalIndent"/>
              <w:spacing w:line="276" w:lineRule="auto"/>
              <w:ind w:left="0"/>
              <w:jc w:val="both"/>
              <w:rPr>
                <w:rFonts w:ascii="Segoe UI" w:hAnsi="Segoe UI" w:cs="Segoe UI"/>
                <w:szCs w:val="20"/>
              </w:rPr>
            </w:pPr>
            <w:r w:rsidRPr="00475558">
              <w:rPr>
                <w:rFonts w:ascii="Segoe UI" w:hAnsi="Segoe UI" w:cs="Segoe UI"/>
                <w:szCs w:val="20"/>
              </w:rPr>
              <w:t>Cache Memory</w:t>
            </w:r>
          </w:p>
        </w:tc>
        <w:tc>
          <w:tcPr>
            <w:tcW w:w="5148" w:type="dxa"/>
          </w:tcPr>
          <w:p w14:paraId="3A38B6D1" w14:textId="77777777" w:rsidR="002F6C18" w:rsidRPr="00BB50A1" w:rsidRDefault="002F6C18"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3MB (1 x 3MB) L3 cache</w:t>
            </w:r>
          </w:p>
        </w:tc>
      </w:tr>
      <w:tr w:rsidR="002F6C18" w:rsidRPr="00BB50A1" w14:paraId="6275E661" w14:textId="77777777" w:rsidTr="002F6C18">
        <w:tc>
          <w:tcPr>
            <w:cnfStyle w:val="001000000000" w:firstRow="0" w:lastRow="0" w:firstColumn="1" w:lastColumn="0" w:oddVBand="0" w:evenVBand="0" w:oddHBand="0" w:evenHBand="0" w:firstRowFirstColumn="0" w:firstRowLastColumn="0" w:lastRowFirstColumn="0" w:lastRowLastColumn="0"/>
            <w:tcW w:w="3600" w:type="dxa"/>
          </w:tcPr>
          <w:p w14:paraId="68ECA552" w14:textId="77777777" w:rsidR="002F6C18" w:rsidRPr="00475558" w:rsidRDefault="002F6C18" w:rsidP="00095E09">
            <w:pPr>
              <w:pStyle w:val="NormalIndent"/>
              <w:spacing w:line="276" w:lineRule="auto"/>
              <w:ind w:left="0"/>
              <w:jc w:val="both"/>
              <w:rPr>
                <w:rFonts w:ascii="Segoe UI" w:hAnsi="Segoe UI" w:cs="Segoe UI"/>
                <w:szCs w:val="20"/>
              </w:rPr>
            </w:pPr>
            <w:r w:rsidRPr="00475558">
              <w:rPr>
                <w:rFonts w:ascii="Segoe UI" w:hAnsi="Segoe UI" w:cs="Segoe UI"/>
                <w:szCs w:val="20"/>
              </w:rPr>
              <w:t>Screen</w:t>
            </w:r>
          </w:p>
        </w:tc>
        <w:tc>
          <w:tcPr>
            <w:tcW w:w="5148" w:type="dxa"/>
          </w:tcPr>
          <w:p w14:paraId="598F1DC5" w14:textId="27E2B474" w:rsidR="002F6C18" w:rsidRPr="00BB50A1" w:rsidRDefault="002F6C18" w:rsidP="00095E09">
            <w:pPr>
              <w:pStyle w:val="NormalInden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15 inch</w:t>
            </w:r>
            <w:r w:rsidR="004A16C9" w:rsidRPr="00BB50A1">
              <w:rPr>
                <w:rFonts w:ascii="Segoe UI" w:hAnsi="Segoe UI" w:cs="Segoe UI"/>
                <w:szCs w:val="20"/>
              </w:rPr>
              <w:t>es</w:t>
            </w:r>
          </w:p>
        </w:tc>
      </w:tr>
      <w:tr w:rsidR="002F6C18" w:rsidRPr="00BB50A1" w14:paraId="74B79027" w14:textId="77777777" w:rsidTr="002F6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601412F1" w14:textId="77777777" w:rsidR="002F6C18" w:rsidRPr="00475558" w:rsidRDefault="002F6C18" w:rsidP="00095E09">
            <w:pPr>
              <w:pStyle w:val="NormalIndent"/>
              <w:spacing w:line="276" w:lineRule="auto"/>
              <w:ind w:left="0"/>
              <w:jc w:val="both"/>
              <w:rPr>
                <w:rFonts w:ascii="Segoe UI" w:hAnsi="Segoe UI" w:cs="Segoe UI"/>
                <w:szCs w:val="20"/>
              </w:rPr>
            </w:pPr>
            <w:r w:rsidRPr="00475558">
              <w:rPr>
                <w:rFonts w:ascii="Segoe UI" w:hAnsi="Segoe UI" w:cs="Segoe UI"/>
                <w:szCs w:val="20"/>
              </w:rPr>
              <w:t>Screen resolution (pixel)</w:t>
            </w:r>
          </w:p>
        </w:tc>
        <w:tc>
          <w:tcPr>
            <w:tcW w:w="5148" w:type="dxa"/>
          </w:tcPr>
          <w:p w14:paraId="7D27A37B" w14:textId="77777777" w:rsidR="002F6C18" w:rsidRPr="00BB50A1" w:rsidRDefault="002F6C18"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1280 x 1024</w:t>
            </w:r>
          </w:p>
        </w:tc>
      </w:tr>
      <w:tr w:rsidR="002F6C18" w:rsidRPr="00BB50A1" w14:paraId="274C3FFF" w14:textId="77777777" w:rsidTr="002F6C18">
        <w:tc>
          <w:tcPr>
            <w:cnfStyle w:val="001000000000" w:firstRow="0" w:lastRow="0" w:firstColumn="1" w:lastColumn="0" w:oddVBand="0" w:evenVBand="0" w:oddHBand="0" w:evenHBand="0" w:firstRowFirstColumn="0" w:firstRowLastColumn="0" w:lastRowFirstColumn="0" w:lastRowLastColumn="0"/>
            <w:tcW w:w="3600" w:type="dxa"/>
          </w:tcPr>
          <w:p w14:paraId="41222CB7" w14:textId="77777777" w:rsidR="002F6C18" w:rsidRPr="00475558" w:rsidRDefault="002F6C18" w:rsidP="00095E09">
            <w:pPr>
              <w:pStyle w:val="NormalIndent"/>
              <w:spacing w:line="276" w:lineRule="auto"/>
              <w:ind w:left="0"/>
              <w:jc w:val="both"/>
              <w:rPr>
                <w:rFonts w:ascii="Segoe UI" w:hAnsi="Segoe UI" w:cs="Segoe UI"/>
                <w:szCs w:val="20"/>
              </w:rPr>
            </w:pPr>
            <w:r w:rsidRPr="00475558">
              <w:rPr>
                <w:rFonts w:ascii="Segoe UI" w:hAnsi="Segoe UI" w:cs="Segoe UI"/>
                <w:szCs w:val="20"/>
              </w:rPr>
              <w:t>HDD</w:t>
            </w:r>
          </w:p>
        </w:tc>
        <w:tc>
          <w:tcPr>
            <w:tcW w:w="5148" w:type="dxa"/>
          </w:tcPr>
          <w:p w14:paraId="571A4EC2" w14:textId="77777777" w:rsidR="002F6C18" w:rsidRPr="00BB50A1" w:rsidRDefault="002F6C18" w:rsidP="00095E09">
            <w:pPr>
              <w:pStyle w:val="NormalInden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250 GB</w:t>
            </w:r>
          </w:p>
        </w:tc>
      </w:tr>
      <w:tr w:rsidR="002F6C18" w:rsidRPr="00BB50A1" w14:paraId="3CFF18E6" w14:textId="77777777" w:rsidTr="002F6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333FD31C" w14:textId="77777777" w:rsidR="002F6C18" w:rsidRPr="00475558" w:rsidRDefault="002F6C18" w:rsidP="00095E09">
            <w:pPr>
              <w:pStyle w:val="NormalIndent"/>
              <w:spacing w:line="276" w:lineRule="auto"/>
              <w:ind w:left="0"/>
              <w:jc w:val="both"/>
              <w:rPr>
                <w:rFonts w:ascii="Segoe UI" w:hAnsi="Segoe UI" w:cs="Segoe UI"/>
                <w:szCs w:val="20"/>
              </w:rPr>
            </w:pPr>
            <w:r w:rsidRPr="00475558">
              <w:rPr>
                <w:rFonts w:ascii="Segoe UI" w:hAnsi="Segoe UI" w:cs="Segoe UI"/>
                <w:szCs w:val="20"/>
              </w:rPr>
              <w:t>4 LFF NHP SATA HDD cage; includes 4 LFF hard drive carriers</w:t>
            </w:r>
          </w:p>
        </w:tc>
        <w:tc>
          <w:tcPr>
            <w:tcW w:w="5148" w:type="dxa"/>
          </w:tcPr>
          <w:p w14:paraId="329298DD" w14:textId="77777777" w:rsidR="002F6C18" w:rsidRPr="00BB50A1" w:rsidRDefault="002F6C18"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p>
        </w:tc>
      </w:tr>
      <w:tr w:rsidR="002F6C18" w:rsidRPr="00BB50A1" w14:paraId="10B90D5F" w14:textId="77777777" w:rsidTr="002F6C18">
        <w:tc>
          <w:tcPr>
            <w:cnfStyle w:val="001000000000" w:firstRow="0" w:lastRow="0" w:firstColumn="1" w:lastColumn="0" w:oddVBand="0" w:evenVBand="0" w:oddHBand="0" w:evenHBand="0" w:firstRowFirstColumn="0" w:firstRowLastColumn="0" w:lastRowFirstColumn="0" w:lastRowLastColumn="0"/>
            <w:tcW w:w="3600" w:type="dxa"/>
          </w:tcPr>
          <w:p w14:paraId="216AF564" w14:textId="77777777" w:rsidR="002F6C18" w:rsidRPr="00475558" w:rsidRDefault="002F6C18" w:rsidP="00095E09">
            <w:pPr>
              <w:pStyle w:val="NormalIndent"/>
              <w:spacing w:line="276" w:lineRule="auto"/>
              <w:ind w:left="0"/>
              <w:jc w:val="both"/>
              <w:rPr>
                <w:rFonts w:ascii="Segoe UI" w:hAnsi="Segoe UI" w:cs="Segoe UI"/>
                <w:szCs w:val="20"/>
              </w:rPr>
            </w:pPr>
            <w:r w:rsidRPr="00475558">
              <w:rPr>
                <w:rFonts w:ascii="Segoe UI" w:hAnsi="Segoe UI" w:cs="Segoe UI"/>
                <w:szCs w:val="20"/>
              </w:rPr>
              <w:t>Memory (RAM)</w:t>
            </w:r>
          </w:p>
        </w:tc>
        <w:tc>
          <w:tcPr>
            <w:tcW w:w="5148" w:type="dxa"/>
          </w:tcPr>
          <w:p w14:paraId="1F54BBE5" w14:textId="77777777" w:rsidR="002F6C18" w:rsidRPr="00BB50A1" w:rsidRDefault="002F6C18" w:rsidP="00095E09">
            <w:pPr>
              <w:pStyle w:val="NormalIndent"/>
              <w:spacing w:line="276" w:lineRule="auto"/>
              <w:ind w:left="0"/>
              <w:jc w:val="both"/>
              <w:cnfStyle w:val="000000000000" w:firstRow="0" w:lastRow="0" w:firstColumn="0" w:lastColumn="0" w:oddVBand="0" w:evenVBand="0" w:oddHBand="0" w:evenHBand="0" w:firstRowFirstColumn="0" w:firstRowLastColumn="0" w:lastRowFirstColumn="0" w:lastRowLastColumn="0"/>
              <w:rPr>
                <w:rFonts w:ascii="Segoe UI" w:hAnsi="Segoe UI" w:cs="Segoe UI"/>
                <w:szCs w:val="20"/>
              </w:rPr>
            </w:pPr>
            <w:r w:rsidRPr="00BB50A1">
              <w:rPr>
                <w:rFonts w:ascii="Segoe UI" w:hAnsi="Segoe UI" w:cs="Segoe UI"/>
                <w:szCs w:val="20"/>
              </w:rPr>
              <w:t>2GB (1 x 2GB) PC3-12800E DDR3 UDIMM</w:t>
            </w:r>
          </w:p>
        </w:tc>
      </w:tr>
      <w:tr w:rsidR="002F6C18" w:rsidRPr="00BB50A1" w14:paraId="6D580B7D" w14:textId="77777777" w:rsidTr="002F6C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0" w:type="dxa"/>
          </w:tcPr>
          <w:p w14:paraId="2642AC70" w14:textId="77777777" w:rsidR="002F6C18" w:rsidRPr="00475558" w:rsidRDefault="002F6C18" w:rsidP="00095E09">
            <w:pPr>
              <w:pStyle w:val="NormalIndent"/>
              <w:spacing w:line="276" w:lineRule="auto"/>
              <w:ind w:left="0"/>
              <w:jc w:val="both"/>
              <w:rPr>
                <w:rFonts w:ascii="Segoe UI" w:hAnsi="Segoe UI" w:cs="Segoe UI"/>
                <w:szCs w:val="20"/>
              </w:rPr>
            </w:pPr>
            <w:r w:rsidRPr="00475558">
              <w:rPr>
                <w:rFonts w:ascii="Segoe UI" w:hAnsi="Segoe UI" w:cs="Segoe UI"/>
                <w:szCs w:val="20"/>
              </w:rPr>
              <w:t>Internal memory</w:t>
            </w:r>
          </w:p>
        </w:tc>
        <w:tc>
          <w:tcPr>
            <w:tcW w:w="5148" w:type="dxa"/>
          </w:tcPr>
          <w:p w14:paraId="66DDFDA2" w14:textId="77777777" w:rsidR="002F6C18" w:rsidRPr="00BB50A1" w:rsidRDefault="002F6C18" w:rsidP="00095E09">
            <w:pPr>
              <w:pStyle w:val="NormalIndent"/>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Segoe UI" w:hAnsi="Segoe UI" w:cs="Segoe UI"/>
                <w:szCs w:val="20"/>
              </w:rPr>
            </w:pPr>
            <w:r w:rsidRPr="00BB50A1">
              <w:rPr>
                <w:rFonts w:ascii="Segoe UI" w:hAnsi="Segoe UI" w:cs="Segoe UI"/>
                <w:szCs w:val="20"/>
              </w:rPr>
              <w:t>4 GB</w:t>
            </w:r>
          </w:p>
        </w:tc>
      </w:tr>
    </w:tbl>
    <w:p w14:paraId="5BA5FCA8" w14:textId="4F7507AC" w:rsidR="00B564F4" w:rsidRPr="00BB50A1" w:rsidRDefault="005136BA" w:rsidP="00095E09">
      <w:pPr>
        <w:pStyle w:val="Heading2"/>
        <w:spacing w:line="276" w:lineRule="auto"/>
        <w:jc w:val="both"/>
        <w:rPr>
          <w:rFonts w:cs="Segoe UI"/>
        </w:rPr>
      </w:pPr>
      <w:bookmarkStart w:id="53" w:name="_Toc477962844"/>
      <w:r w:rsidRPr="00475558">
        <w:rPr>
          <w:rFonts w:cs="Segoe UI"/>
        </w:rPr>
        <w:t>PHƯƠNG PHÁP LU</w:t>
      </w:r>
      <w:r w:rsidRPr="00BB50A1">
        <w:rPr>
          <w:rFonts w:cs="Segoe UI"/>
        </w:rPr>
        <w:t>ẬN TRIỂN KHAI</w:t>
      </w:r>
      <w:bookmarkEnd w:id="53"/>
    </w:p>
    <w:p w14:paraId="6B41B520" w14:textId="61A09F3B" w:rsidR="00170D85" w:rsidRPr="00BB50A1" w:rsidRDefault="006B1612" w:rsidP="007E6584">
      <w:pPr>
        <w:pStyle w:val="Heading3"/>
        <w:spacing w:line="276" w:lineRule="auto"/>
        <w:ind w:hanging="1170"/>
        <w:jc w:val="both"/>
        <w:rPr>
          <w:rFonts w:cs="Segoe UI"/>
        </w:rPr>
      </w:pPr>
      <w:bookmarkStart w:id="54" w:name="_Toc477962845"/>
      <w:r w:rsidRPr="00BB50A1">
        <w:rPr>
          <w:rFonts w:cs="Segoe UI"/>
          <w:caps w:val="0"/>
        </w:rPr>
        <w:t xml:space="preserve">MÔ HÌNH </w:t>
      </w:r>
      <w:r w:rsidR="00B90029" w:rsidRPr="00BB50A1">
        <w:rPr>
          <w:rFonts w:cs="Segoe UI"/>
        </w:rPr>
        <w:t xml:space="preserve">TRIỂN KHAI </w:t>
      </w:r>
      <w:r w:rsidR="005136BA" w:rsidRPr="00BB50A1">
        <w:rPr>
          <w:rFonts w:cs="Segoe UI"/>
        </w:rPr>
        <w:t>DỰ ÁN</w:t>
      </w:r>
      <w:bookmarkEnd w:id="54"/>
    </w:p>
    <w:p w14:paraId="2BD4BE47" w14:textId="5F04F719" w:rsidR="00B90029" w:rsidRPr="00BB50A1" w:rsidRDefault="00B90029" w:rsidP="00095E09">
      <w:pPr>
        <w:pStyle w:val="BodyText2"/>
        <w:keepNext/>
        <w:jc w:val="both"/>
        <w:rPr>
          <w:rFonts w:ascii="Segoe UI" w:hAnsi="Segoe UI" w:cs="Segoe UI"/>
          <w:snapToGrid w:val="0"/>
          <w:color w:val="auto"/>
          <w:sz w:val="22"/>
        </w:rPr>
      </w:pPr>
      <w:r w:rsidRPr="00BB50A1">
        <w:rPr>
          <w:rFonts w:ascii="Segoe UI" w:hAnsi="Segoe UI" w:cs="Segoe UI"/>
          <w:snapToGrid w:val="0"/>
          <w:color w:val="auto"/>
          <w:sz w:val="22"/>
        </w:rPr>
        <w:t xml:space="preserve">Trong dự án này chúng ta sẽ sử dụng phương pháp triển khai </w:t>
      </w:r>
      <w:proofErr w:type="gramStart"/>
      <w:r w:rsidRPr="00BB50A1">
        <w:rPr>
          <w:rFonts w:ascii="Segoe UI" w:hAnsi="Segoe UI" w:cs="Segoe UI"/>
          <w:snapToGrid w:val="0"/>
          <w:color w:val="auto"/>
          <w:sz w:val="22"/>
        </w:rPr>
        <w:t>theo</w:t>
      </w:r>
      <w:proofErr w:type="gramEnd"/>
      <w:r w:rsidRPr="00BB50A1">
        <w:rPr>
          <w:rFonts w:ascii="Segoe UI" w:hAnsi="Segoe UI" w:cs="Segoe UI"/>
          <w:snapToGrid w:val="0"/>
          <w:color w:val="auto"/>
          <w:sz w:val="22"/>
        </w:rPr>
        <w:t xml:space="preserve"> chuẩn mực của DMSpro xây dựng và hoàn thiện qua sự kết hợp giữa phương pháp quản trị dự án IT chuẩn mực </w:t>
      </w:r>
      <w:r w:rsidR="002D6C50" w:rsidRPr="00BB50A1">
        <w:rPr>
          <w:rFonts w:ascii="Segoe UI" w:hAnsi="Segoe UI" w:cs="Segoe UI"/>
          <w:snapToGrid w:val="0"/>
          <w:color w:val="auto"/>
          <w:sz w:val="22"/>
        </w:rPr>
        <w:t>quốc tế</w:t>
      </w:r>
      <w:r w:rsidRPr="00BB50A1">
        <w:rPr>
          <w:rFonts w:ascii="Segoe UI" w:hAnsi="Segoe UI" w:cs="Segoe UI"/>
          <w:snapToGrid w:val="0"/>
          <w:color w:val="auto"/>
          <w:sz w:val="22"/>
        </w:rPr>
        <w:t xml:space="preserve"> và phương pháp tư vấn doanh nghiệp riêng cho lĩnh vực phân phối. Phương pháp triển khai này đã được DMSpro sử dụng trong các dự </w:t>
      </w:r>
      <w:proofErr w:type="gramStart"/>
      <w:r w:rsidRPr="00BB50A1">
        <w:rPr>
          <w:rFonts w:ascii="Segoe UI" w:hAnsi="Segoe UI" w:cs="Segoe UI"/>
          <w:snapToGrid w:val="0"/>
          <w:color w:val="auto"/>
          <w:sz w:val="22"/>
        </w:rPr>
        <w:t>án</w:t>
      </w:r>
      <w:proofErr w:type="gramEnd"/>
      <w:r w:rsidRPr="00BB50A1">
        <w:rPr>
          <w:rFonts w:ascii="Segoe UI" w:hAnsi="Segoe UI" w:cs="Segoe UI"/>
          <w:snapToGrid w:val="0"/>
          <w:color w:val="auto"/>
          <w:sz w:val="22"/>
        </w:rPr>
        <w:t xml:space="preserve"> thành công trước đây. Phương pháp này giúp chỉ rõ cho ban quản trị dự </w:t>
      </w:r>
      <w:proofErr w:type="gramStart"/>
      <w:r w:rsidRPr="00BB50A1">
        <w:rPr>
          <w:rFonts w:ascii="Segoe UI" w:hAnsi="Segoe UI" w:cs="Segoe UI"/>
          <w:snapToGrid w:val="0"/>
          <w:color w:val="auto"/>
          <w:sz w:val="22"/>
        </w:rPr>
        <w:t>án</w:t>
      </w:r>
      <w:proofErr w:type="gramEnd"/>
      <w:r w:rsidRPr="00BB50A1">
        <w:rPr>
          <w:rFonts w:ascii="Segoe UI" w:hAnsi="Segoe UI" w:cs="Segoe UI"/>
          <w:snapToGrid w:val="0"/>
          <w:color w:val="auto"/>
          <w:sz w:val="22"/>
        </w:rPr>
        <w:t xml:space="preserve"> những cách thức dự trù công việc, quản lý công việc và tạo nên sản phẩm có chất lượng cao. Phương pháp này, khi được kết hợp với nguồn nhân lực dự </w:t>
      </w:r>
      <w:proofErr w:type="gramStart"/>
      <w:r w:rsidRPr="00BB50A1">
        <w:rPr>
          <w:rFonts w:ascii="Segoe UI" w:hAnsi="Segoe UI" w:cs="Segoe UI"/>
          <w:snapToGrid w:val="0"/>
          <w:color w:val="auto"/>
          <w:sz w:val="22"/>
        </w:rPr>
        <w:t>án</w:t>
      </w:r>
      <w:proofErr w:type="gramEnd"/>
      <w:r w:rsidRPr="00BB50A1">
        <w:rPr>
          <w:rFonts w:ascii="Segoe UI" w:hAnsi="Segoe UI" w:cs="Segoe UI"/>
          <w:snapToGrid w:val="0"/>
          <w:color w:val="auto"/>
          <w:sz w:val="22"/>
        </w:rPr>
        <w:t xml:space="preserve"> có kinh nghiệm, được đào tạo bài bản sẽ giúp dự án hoàn thành đúng tiến độ và ngân sách.</w:t>
      </w:r>
    </w:p>
    <w:p w14:paraId="38186D1D" w14:textId="2779C4E4" w:rsidR="00991C6D" w:rsidRPr="00BB50A1" w:rsidRDefault="00B90029" w:rsidP="008651CB">
      <w:pPr>
        <w:pStyle w:val="BodyText2"/>
        <w:keepNext/>
        <w:jc w:val="both"/>
        <w:rPr>
          <w:rFonts w:ascii="Segoe UI" w:hAnsi="Segoe UI" w:cs="Segoe UI"/>
        </w:rPr>
      </w:pPr>
      <w:r w:rsidRPr="00BB50A1">
        <w:rPr>
          <w:rFonts w:ascii="Segoe UI" w:hAnsi="Segoe UI" w:cs="Segoe UI"/>
          <w:snapToGrid w:val="0"/>
          <w:color w:val="auto"/>
          <w:sz w:val="22"/>
        </w:rPr>
        <w:t>Hình dưới cho thấy Mô hình phương pháp triển khai sẽ áp dụng cho dự án.</w:t>
      </w:r>
    </w:p>
    <w:p w14:paraId="5515A424" w14:textId="77777777" w:rsidR="008651CB" w:rsidRPr="00BB50A1" w:rsidRDefault="00B90029" w:rsidP="008651CB">
      <w:pPr>
        <w:pStyle w:val="BodyText2"/>
        <w:keepNext/>
        <w:spacing w:before="0" w:after="0" w:line="240" w:lineRule="auto"/>
        <w:ind w:left="-360"/>
        <w:jc w:val="both"/>
        <w:rPr>
          <w:rFonts w:ascii="Segoe UI" w:hAnsi="Segoe UI" w:cs="Segoe UI"/>
        </w:rPr>
      </w:pPr>
      <w:r w:rsidRPr="007A1519">
        <w:rPr>
          <w:rFonts w:ascii="Segoe UI" w:hAnsi="Segoe UI" w:cs="Segoe UI"/>
        </w:rPr>
        <w:object w:dxaOrig="17321" w:dyaOrig="11366" w14:anchorId="39F2957E">
          <v:shape id="_x0000_i1040" type="#_x0000_t75" style="width:515.3pt;height:338.15pt" o:ole="">
            <v:imagedata r:id="rId32" o:title=""/>
          </v:shape>
          <o:OLEObject Type="Embed" ProgID="Visio.Drawing.15" ShapeID="_x0000_i1040" DrawAspect="Content" ObjectID="_1552371861" r:id="rId33"/>
        </w:object>
      </w:r>
      <w:r w:rsidRPr="00BB50A1">
        <w:rPr>
          <w:rFonts w:ascii="Segoe UI" w:hAnsi="Segoe UI" w:cs="Segoe UI"/>
        </w:rPr>
        <w:t xml:space="preserve">Phương pháp này có 6 giai đoạn: giai đoạn </w:t>
      </w:r>
      <w:r w:rsidRPr="00BB50A1">
        <w:rPr>
          <w:rFonts w:ascii="Segoe UI" w:hAnsi="Segoe UI" w:cs="Segoe UI"/>
          <w:b/>
        </w:rPr>
        <w:t>Tiền triển khai</w:t>
      </w:r>
      <w:r w:rsidRPr="00BB50A1">
        <w:rPr>
          <w:rFonts w:ascii="Segoe UI" w:hAnsi="Segoe UI" w:cs="Segoe UI"/>
        </w:rPr>
        <w:t xml:space="preserve">, giai doạn </w:t>
      </w:r>
      <w:r w:rsidRPr="00BB50A1">
        <w:rPr>
          <w:rFonts w:ascii="Segoe UI" w:hAnsi="Segoe UI" w:cs="Segoe UI"/>
          <w:b/>
        </w:rPr>
        <w:t>Phân tích và Thiết kế</w:t>
      </w:r>
      <w:r w:rsidRPr="00BB50A1">
        <w:rPr>
          <w:rFonts w:ascii="Segoe UI" w:hAnsi="Segoe UI" w:cs="Segoe UI"/>
        </w:rPr>
        <w:t xml:space="preserve">, giai đoạn </w:t>
      </w:r>
      <w:r w:rsidRPr="00BB50A1">
        <w:rPr>
          <w:rFonts w:ascii="Segoe UI" w:hAnsi="Segoe UI" w:cs="Segoe UI"/>
          <w:b/>
        </w:rPr>
        <w:t>Cấu hình và</w:t>
      </w:r>
      <w:r w:rsidRPr="00BB50A1">
        <w:rPr>
          <w:rFonts w:ascii="Segoe UI" w:hAnsi="Segoe UI" w:cs="Segoe UI"/>
        </w:rPr>
        <w:t xml:space="preserve"> </w:t>
      </w:r>
      <w:r w:rsidRPr="00BB50A1">
        <w:rPr>
          <w:rFonts w:ascii="Segoe UI" w:hAnsi="Segoe UI" w:cs="Segoe UI"/>
          <w:b/>
        </w:rPr>
        <w:t>Xây dựng</w:t>
      </w:r>
      <w:r w:rsidRPr="00BB50A1">
        <w:rPr>
          <w:rFonts w:ascii="Segoe UI" w:hAnsi="Segoe UI" w:cs="Segoe UI"/>
        </w:rPr>
        <w:t xml:space="preserve">, giai đoạn </w:t>
      </w:r>
      <w:r w:rsidRPr="00BB50A1">
        <w:rPr>
          <w:rFonts w:ascii="Segoe UI" w:hAnsi="Segoe UI" w:cs="Segoe UI"/>
          <w:b/>
        </w:rPr>
        <w:t>Triển khai</w:t>
      </w:r>
      <w:r w:rsidRPr="00BB50A1">
        <w:rPr>
          <w:rFonts w:ascii="Segoe UI" w:hAnsi="Segoe UI" w:cs="Segoe UI"/>
        </w:rPr>
        <w:t xml:space="preserve">, giai đoạn </w:t>
      </w:r>
      <w:r w:rsidRPr="00BB50A1">
        <w:rPr>
          <w:rFonts w:ascii="Segoe UI" w:hAnsi="Segoe UI" w:cs="Segoe UI"/>
          <w:b/>
        </w:rPr>
        <w:t xml:space="preserve">Vận hành </w:t>
      </w:r>
      <w:r w:rsidRPr="00BB50A1">
        <w:rPr>
          <w:rFonts w:ascii="Segoe UI" w:hAnsi="Segoe UI" w:cs="Segoe UI"/>
        </w:rPr>
        <w:t>và</w:t>
      </w:r>
      <w:r w:rsidRPr="00BB50A1">
        <w:rPr>
          <w:rFonts w:ascii="Segoe UI" w:hAnsi="Segoe UI" w:cs="Segoe UI"/>
          <w:b/>
        </w:rPr>
        <w:t xml:space="preserve"> </w:t>
      </w:r>
      <w:r w:rsidRPr="00BB50A1">
        <w:rPr>
          <w:rFonts w:ascii="Segoe UI" w:hAnsi="Segoe UI" w:cs="Segoe UI"/>
        </w:rPr>
        <w:t xml:space="preserve">giai đoạn </w:t>
      </w:r>
      <w:r w:rsidRPr="00BB50A1">
        <w:rPr>
          <w:rFonts w:ascii="Segoe UI" w:hAnsi="Segoe UI" w:cs="Segoe UI"/>
          <w:b/>
        </w:rPr>
        <w:t>Kết thúc dự án</w:t>
      </w:r>
      <w:r w:rsidR="008651CB" w:rsidRPr="00BB50A1">
        <w:rPr>
          <w:rFonts w:ascii="Segoe UI" w:hAnsi="Segoe UI" w:cs="Segoe UI"/>
        </w:rPr>
        <w:t xml:space="preserve">. </w:t>
      </w:r>
    </w:p>
    <w:p w14:paraId="4B8C023B" w14:textId="77777777" w:rsidR="008651CB" w:rsidRPr="00BB50A1" w:rsidRDefault="00B90029" w:rsidP="008651CB">
      <w:pPr>
        <w:pStyle w:val="BodyText2"/>
        <w:keepNext/>
        <w:spacing w:before="0" w:after="0" w:line="240" w:lineRule="auto"/>
        <w:ind w:left="-360"/>
        <w:jc w:val="both"/>
        <w:rPr>
          <w:rFonts w:ascii="Segoe UI" w:hAnsi="Segoe UI" w:cs="Segoe UI"/>
        </w:rPr>
      </w:pPr>
      <w:r w:rsidRPr="00BB50A1">
        <w:rPr>
          <w:rFonts w:ascii="Segoe UI" w:hAnsi="Segoe UI" w:cs="Segoe UI"/>
        </w:rPr>
        <w:t xml:space="preserve">Giai đoạn </w:t>
      </w:r>
      <w:r w:rsidRPr="00BB50A1">
        <w:rPr>
          <w:rFonts w:ascii="Segoe UI" w:hAnsi="Segoe UI" w:cs="Segoe UI"/>
          <w:b/>
        </w:rPr>
        <w:t>Tiền triển khai</w:t>
      </w:r>
      <w:r w:rsidRPr="00BB50A1">
        <w:rPr>
          <w:rFonts w:ascii="Segoe UI" w:hAnsi="Segoe UI" w:cs="Segoe UI"/>
        </w:rPr>
        <w:t xml:space="preserve"> là giai đoạn chuẩn bị trước khi dự án được thực sự triển khai, từ </w:t>
      </w:r>
      <w:r w:rsidRPr="00BB50A1">
        <w:rPr>
          <w:rFonts w:ascii="Segoe UI" w:hAnsi="Segoe UI" w:cs="Segoe UI"/>
          <w:b/>
        </w:rPr>
        <w:t>Phân tích</w:t>
      </w:r>
      <w:r w:rsidRPr="00BB50A1">
        <w:rPr>
          <w:rFonts w:ascii="Segoe UI" w:hAnsi="Segoe UI" w:cs="Segoe UI"/>
        </w:rPr>
        <w:t xml:space="preserve"> cho đến </w:t>
      </w:r>
      <w:r w:rsidRPr="00BB50A1">
        <w:rPr>
          <w:rFonts w:ascii="Segoe UI" w:hAnsi="Segoe UI" w:cs="Segoe UI"/>
          <w:b/>
        </w:rPr>
        <w:t>Vận hành</w:t>
      </w:r>
      <w:r w:rsidRPr="00BB50A1">
        <w:rPr>
          <w:rFonts w:ascii="Segoe UI" w:hAnsi="Segoe UI" w:cs="Segoe UI"/>
        </w:rPr>
        <w:t xml:space="preserve"> là 4 giai đoạn của quá trình triển khai, giai đoạn cuối cùng để tiến hành các bước kết thúc dự án. </w:t>
      </w:r>
    </w:p>
    <w:p w14:paraId="6B906B85" w14:textId="77777777" w:rsidR="008651CB" w:rsidRPr="00BB50A1" w:rsidRDefault="00B90029" w:rsidP="008651CB">
      <w:pPr>
        <w:pStyle w:val="BodyText2"/>
        <w:keepNext/>
        <w:spacing w:before="0" w:after="0" w:line="240" w:lineRule="auto"/>
        <w:ind w:left="-360"/>
        <w:jc w:val="both"/>
        <w:rPr>
          <w:rFonts w:ascii="Segoe UI" w:hAnsi="Segoe UI" w:cs="Segoe UI"/>
        </w:rPr>
      </w:pPr>
      <w:r w:rsidRPr="00BB50A1">
        <w:rPr>
          <w:rFonts w:ascii="Segoe UI" w:hAnsi="Segoe UI" w:cs="Segoe UI"/>
        </w:rPr>
        <w:t xml:space="preserve">Giai đoạn </w:t>
      </w:r>
      <w:r w:rsidRPr="00BB50A1">
        <w:rPr>
          <w:rFonts w:ascii="Segoe UI" w:hAnsi="Segoe UI" w:cs="Segoe UI"/>
          <w:b/>
        </w:rPr>
        <w:t>Vận hành</w:t>
      </w:r>
      <w:r w:rsidRPr="00BB50A1">
        <w:rPr>
          <w:rFonts w:ascii="Segoe UI" w:hAnsi="Segoe UI" w:cs="Segoe UI"/>
        </w:rPr>
        <w:t xml:space="preserve"> cũng bao gồm các hoạt động sau triển khai và có ý nghĩa mở rộng vòng đời của một dự </w:t>
      </w:r>
      <w:proofErr w:type="gramStart"/>
      <w:r w:rsidRPr="00BB50A1">
        <w:rPr>
          <w:rFonts w:ascii="Segoe UI" w:hAnsi="Segoe UI" w:cs="Segoe UI"/>
        </w:rPr>
        <w:t>án</w:t>
      </w:r>
      <w:proofErr w:type="gramEnd"/>
      <w:r w:rsidRPr="00BB50A1">
        <w:rPr>
          <w:rFonts w:ascii="Segoe UI" w:hAnsi="Segoe UI" w:cs="Segoe UI"/>
        </w:rPr>
        <w:t xml:space="preserve"> sang giai đoạn khác là giai đoạn </w:t>
      </w:r>
      <w:r w:rsidRPr="00BB50A1">
        <w:rPr>
          <w:rFonts w:ascii="Segoe UI" w:hAnsi="Segoe UI" w:cs="Segoe UI"/>
          <w:b/>
        </w:rPr>
        <w:t>Hỗ Trợ</w:t>
      </w:r>
      <w:r w:rsidRPr="00BB50A1">
        <w:rPr>
          <w:rFonts w:ascii="Segoe UI" w:hAnsi="Segoe UI" w:cs="Segoe UI"/>
        </w:rPr>
        <w:t xml:space="preserve">. </w:t>
      </w:r>
    </w:p>
    <w:p w14:paraId="7563E18B" w14:textId="1E79C667" w:rsidR="00B90029" w:rsidRPr="00BB50A1" w:rsidRDefault="00B90029" w:rsidP="008651CB">
      <w:pPr>
        <w:pStyle w:val="BodyText2"/>
        <w:keepNext/>
        <w:spacing w:before="0" w:after="0" w:line="240" w:lineRule="auto"/>
        <w:ind w:left="-360"/>
        <w:jc w:val="both"/>
        <w:rPr>
          <w:rFonts w:ascii="Segoe UI" w:hAnsi="Segoe UI" w:cs="Segoe UI"/>
        </w:rPr>
      </w:pPr>
      <w:r w:rsidRPr="00BB50A1">
        <w:rPr>
          <w:rFonts w:ascii="Segoe UI" w:hAnsi="Segoe UI" w:cs="Segoe UI"/>
        </w:rPr>
        <w:t xml:space="preserve">Tuỳ </w:t>
      </w:r>
      <w:proofErr w:type="gramStart"/>
      <w:r w:rsidRPr="00BB50A1">
        <w:rPr>
          <w:rFonts w:ascii="Segoe UI" w:hAnsi="Segoe UI" w:cs="Segoe UI"/>
        </w:rPr>
        <w:t>theo</w:t>
      </w:r>
      <w:proofErr w:type="gramEnd"/>
      <w:r w:rsidRPr="00BB50A1">
        <w:rPr>
          <w:rFonts w:ascii="Segoe UI" w:hAnsi="Segoe UI" w:cs="Segoe UI"/>
        </w:rPr>
        <w:t xml:space="preserve"> diễn biến thực tế của dự án, chúng ta sẽ có những cải tiến và thay đổi phù hợp nhằm đảm bảo chất lượng và tiến độ dự án.</w:t>
      </w:r>
    </w:p>
    <w:p w14:paraId="2F4BEE62" w14:textId="77777777" w:rsidR="00B90029" w:rsidRPr="00BB50A1" w:rsidRDefault="00B90029" w:rsidP="00095E09">
      <w:pPr>
        <w:spacing w:line="276" w:lineRule="auto"/>
        <w:ind w:left="-630"/>
        <w:jc w:val="both"/>
        <w:rPr>
          <w:rFonts w:ascii="Segoe UI" w:hAnsi="Segoe UI" w:cs="Segoe UI"/>
        </w:rPr>
      </w:pPr>
    </w:p>
    <w:p w14:paraId="545BCE8D" w14:textId="7BC3B9B2" w:rsidR="00170D85" w:rsidRPr="00BB50A1" w:rsidRDefault="00B16A1B" w:rsidP="007E6584">
      <w:pPr>
        <w:pStyle w:val="Heading3"/>
        <w:spacing w:line="276" w:lineRule="auto"/>
        <w:ind w:hanging="1170"/>
        <w:jc w:val="both"/>
        <w:rPr>
          <w:rFonts w:cs="Segoe UI"/>
        </w:rPr>
      </w:pPr>
      <w:bookmarkStart w:id="55" w:name="_Toc477962846"/>
      <w:r w:rsidRPr="00B16A1B">
        <w:rPr>
          <w:noProof/>
        </w:rPr>
        <w:drawing>
          <wp:anchor distT="0" distB="0" distL="114300" distR="114300" simplePos="0" relativeHeight="251707392" behindDoc="0" locked="0" layoutInCell="1" allowOverlap="1" wp14:anchorId="3FC25429" wp14:editId="1A15FECA">
            <wp:simplePos x="0" y="0"/>
            <wp:positionH relativeFrom="column">
              <wp:posOffset>-95457</wp:posOffset>
            </wp:positionH>
            <wp:positionV relativeFrom="paragraph">
              <wp:posOffset>446405</wp:posOffset>
            </wp:positionV>
            <wp:extent cx="5943600" cy="5779926"/>
            <wp:effectExtent l="0" t="0" r="0" b="0"/>
            <wp:wrapThrough wrapText="bothSides">
              <wp:wrapPolygon edited="0">
                <wp:start x="0" y="0"/>
                <wp:lineTo x="0" y="21500"/>
                <wp:lineTo x="21531" y="21500"/>
                <wp:lineTo x="2153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779926"/>
                    </a:xfrm>
                    <a:prstGeom prst="rect">
                      <a:avLst/>
                    </a:prstGeom>
                    <a:noFill/>
                    <a:ln>
                      <a:noFill/>
                    </a:ln>
                  </pic:spPr>
                </pic:pic>
              </a:graphicData>
            </a:graphic>
          </wp:anchor>
        </w:drawing>
      </w:r>
      <w:r w:rsidR="006F5094" w:rsidRPr="00475558">
        <w:rPr>
          <w:rFonts w:cs="Segoe UI"/>
        </w:rPr>
        <w:t>K</w:t>
      </w:r>
      <w:r w:rsidR="00252600" w:rsidRPr="00BB50A1">
        <w:rPr>
          <w:rFonts w:cs="Segoe UI"/>
        </w:rPr>
        <w:t xml:space="preserve">Ế HOẠCH </w:t>
      </w:r>
      <w:r w:rsidR="00B90029" w:rsidRPr="00BB50A1">
        <w:rPr>
          <w:rFonts w:cs="Segoe UI"/>
        </w:rPr>
        <w:t xml:space="preserve">TỔNG THỂ </w:t>
      </w:r>
      <w:r w:rsidR="00252600" w:rsidRPr="00BB50A1">
        <w:rPr>
          <w:rFonts w:cs="Segoe UI"/>
        </w:rPr>
        <w:t>TRIỂN KHAI DỰ ÁN</w:t>
      </w:r>
      <w:bookmarkEnd w:id="55"/>
      <w:r w:rsidR="002D6C50" w:rsidRPr="00BB50A1">
        <w:rPr>
          <w:rFonts w:cs="Segoe UI"/>
        </w:rPr>
        <w:t xml:space="preserve"> </w:t>
      </w:r>
    </w:p>
    <w:p w14:paraId="40BD2546" w14:textId="7AD87618" w:rsidR="008651CB" w:rsidRPr="007A1519" w:rsidRDefault="008651CB" w:rsidP="00C10FB3">
      <w:pPr>
        <w:pStyle w:val="Heading3"/>
        <w:numPr>
          <w:ilvl w:val="0"/>
          <w:numId w:val="0"/>
        </w:numPr>
        <w:ind w:left="1350" w:hanging="720"/>
        <w:rPr>
          <w:rFonts w:cs="Segoe UI"/>
        </w:rPr>
      </w:pPr>
    </w:p>
    <w:p w14:paraId="5C8870FE" w14:textId="06056F0E" w:rsidR="002D6C50" w:rsidRPr="007A1519" w:rsidRDefault="002D6C50" w:rsidP="002D6C50">
      <w:pPr>
        <w:rPr>
          <w:rFonts w:ascii="Segoe UI" w:hAnsi="Segoe UI" w:cs="Segoe UI"/>
        </w:rPr>
      </w:pPr>
      <w:r w:rsidRPr="007A1519">
        <w:rPr>
          <w:rFonts w:ascii="Segoe UI" w:hAnsi="Segoe UI" w:cs="Segoe UI"/>
        </w:rPr>
        <w:t xml:space="preserve">Ghi chú: Kế hoạch triển khai này áp dụng cho dự án triển khai chuẩn của DMSpro chưa bao gồm phạm </w:t>
      </w:r>
      <w:proofErr w:type="gramStart"/>
      <w:r w:rsidRPr="007A1519">
        <w:rPr>
          <w:rFonts w:ascii="Segoe UI" w:hAnsi="Segoe UI" w:cs="Segoe UI"/>
        </w:rPr>
        <w:t>vi</w:t>
      </w:r>
      <w:proofErr w:type="gramEnd"/>
      <w:r w:rsidRPr="007A1519">
        <w:rPr>
          <w:rFonts w:ascii="Segoe UI" w:hAnsi="Segoe UI" w:cs="Segoe UI"/>
        </w:rPr>
        <w:t xml:space="preserve"> chỉnh sửa tính năng theo yêu cầu đặc thù của </w:t>
      </w:r>
      <w:r w:rsidR="00D344AD">
        <w:rPr>
          <w:rFonts w:ascii="Segoe UI" w:hAnsi="Segoe UI" w:cs="Segoe UI"/>
        </w:rPr>
        <w:t>AFO</w:t>
      </w:r>
      <w:r w:rsidR="00C360A3" w:rsidRPr="007A1519">
        <w:rPr>
          <w:rFonts w:ascii="Segoe UI" w:hAnsi="Segoe UI" w:cs="Segoe UI"/>
        </w:rPr>
        <w:t xml:space="preserve"> (nếu có)</w:t>
      </w:r>
    </w:p>
    <w:p w14:paraId="4EA1DD27" w14:textId="77777777" w:rsidR="00C360A3" w:rsidRPr="007A1519" w:rsidRDefault="00C360A3" w:rsidP="002D6C50">
      <w:pPr>
        <w:rPr>
          <w:rFonts w:ascii="Segoe UI" w:hAnsi="Segoe UI" w:cs="Segoe UI"/>
        </w:rPr>
      </w:pPr>
    </w:p>
    <w:p w14:paraId="0AED7A08" w14:textId="52B2DB0F" w:rsidR="00BA25AC" w:rsidRPr="00BB50A1" w:rsidRDefault="006B1612" w:rsidP="007E6584">
      <w:pPr>
        <w:pStyle w:val="Heading3"/>
        <w:spacing w:line="276" w:lineRule="auto"/>
        <w:ind w:hanging="1170"/>
        <w:jc w:val="both"/>
        <w:rPr>
          <w:rFonts w:cs="Segoe UI"/>
        </w:rPr>
      </w:pPr>
      <w:bookmarkStart w:id="56" w:name="_Toc397522608"/>
      <w:bookmarkStart w:id="57" w:name="_Toc470766636"/>
      <w:bookmarkStart w:id="58" w:name="_Toc477962847"/>
      <w:r w:rsidRPr="00475558">
        <w:rPr>
          <w:rFonts w:cs="Segoe UI"/>
          <w:caps w:val="0"/>
        </w:rPr>
        <w:t>CÁC K</w:t>
      </w:r>
      <w:r w:rsidRPr="00BB50A1">
        <w:rPr>
          <w:rFonts w:cs="Segoe UI"/>
          <w:caps w:val="0"/>
        </w:rPr>
        <w:t>ẾT QUẢ CHUYỂN GIAO CỦA DỰ ÁN</w:t>
      </w:r>
      <w:bookmarkEnd w:id="56"/>
      <w:bookmarkEnd w:id="57"/>
      <w:bookmarkEnd w:id="58"/>
    </w:p>
    <w:tbl>
      <w:tblPr>
        <w:tblW w:w="5000" w:type="pct"/>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740"/>
        <w:gridCol w:w="5029"/>
        <w:gridCol w:w="2578"/>
      </w:tblGrid>
      <w:tr w:rsidR="00BA25AC" w:rsidRPr="00BB50A1" w14:paraId="37A94258" w14:textId="77777777" w:rsidTr="00C360A3">
        <w:trPr>
          <w:trHeight w:val="534"/>
          <w:tblHeader/>
          <w:jc w:val="center"/>
        </w:trPr>
        <w:tc>
          <w:tcPr>
            <w:tcW w:w="931" w:type="pct"/>
            <w:tcBorders>
              <w:top w:val="single" w:sz="6" w:space="0" w:color="auto"/>
              <w:left w:val="single" w:sz="6" w:space="0" w:color="auto"/>
              <w:bottom w:val="single" w:sz="4" w:space="0" w:color="auto"/>
              <w:right w:val="single" w:sz="6" w:space="0" w:color="auto"/>
            </w:tcBorders>
            <w:shd w:val="clear" w:color="auto" w:fill="DBE5F1"/>
            <w:noWrap/>
          </w:tcPr>
          <w:p w14:paraId="6BDE8444"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b/>
              </w:rPr>
            </w:pPr>
            <w:r w:rsidRPr="00BB50A1">
              <w:rPr>
                <w:rFonts w:ascii="Segoe UI" w:hAnsi="Segoe UI" w:cs="Segoe UI"/>
                <w:b/>
              </w:rPr>
              <w:t xml:space="preserve">Giai đoạn </w:t>
            </w:r>
          </w:p>
        </w:tc>
        <w:tc>
          <w:tcPr>
            <w:tcW w:w="2689" w:type="pct"/>
            <w:tcBorders>
              <w:top w:val="single" w:sz="6" w:space="0" w:color="auto"/>
              <w:left w:val="single" w:sz="6" w:space="0" w:color="auto"/>
              <w:bottom w:val="single" w:sz="6" w:space="0" w:color="auto"/>
              <w:right w:val="single" w:sz="6" w:space="0" w:color="auto"/>
            </w:tcBorders>
            <w:shd w:val="clear" w:color="auto" w:fill="DBE5F1"/>
            <w:noWrap/>
          </w:tcPr>
          <w:p w14:paraId="5285031D"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b/>
              </w:rPr>
            </w:pPr>
            <w:r w:rsidRPr="00BB50A1">
              <w:rPr>
                <w:rFonts w:ascii="Segoe UI" w:hAnsi="Segoe UI" w:cs="Segoe UI"/>
                <w:b/>
              </w:rPr>
              <w:t>Công việc / kết quả chuyển giao</w:t>
            </w:r>
          </w:p>
        </w:tc>
        <w:tc>
          <w:tcPr>
            <w:tcW w:w="1379" w:type="pct"/>
            <w:tcBorders>
              <w:top w:val="single" w:sz="6" w:space="0" w:color="auto"/>
              <w:left w:val="single" w:sz="6" w:space="0" w:color="auto"/>
              <w:bottom w:val="single" w:sz="6" w:space="0" w:color="auto"/>
              <w:right w:val="single" w:sz="6" w:space="0" w:color="auto"/>
            </w:tcBorders>
            <w:shd w:val="clear" w:color="auto" w:fill="DBE5F1"/>
            <w:noWrap/>
          </w:tcPr>
          <w:p w14:paraId="53D54447"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b/>
              </w:rPr>
            </w:pPr>
            <w:r w:rsidRPr="00BB50A1">
              <w:rPr>
                <w:rFonts w:ascii="Segoe UI" w:hAnsi="Segoe UI" w:cs="Segoe UI"/>
                <w:b/>
              </w:rPr>
              <w:t>Trách nhiệm</w:t>
            </w:r>
          </w:p>
        </w:tc>
      </w:tr>
      <w:tr w:rsidR="00BA25AC" w:rsidRPr="00BB50A1" w14:paraId="1FC99D3E" w14:textId="77777777" w:rsidTr="00C360A3">
        <w:trPr>
          <w:tblHeader/>
          <w:jc w:val="center"/>
        </w:trPr>
        <w:tc>
          <w:tcPr>
            <w:tcW w:w="931" w:type="pct"/>
            <w:tcBorders>
              <w:top w:val="single" w:sz="4" w:space="0" w:color="auto"/>
              <w:left w:val="single" w:sz="6" w:space="0" w:color="auto"/>
              <w:bottom w:val="single" w:sz="4" w:space="0" w:color="auto"/>
              <w:right w:val="single" w:sz="6" w:space="0" w:color="auto"/>
            </w:tcBorders>
            <w:shd w:val="clear" w:color="auto" w:fill="FFFF00"/>
            <w:noWrap/>
          </w:tcPr>
          <w:p w14:paraId="7362E8AE" w14:textId="77777777" w:rsidR="00BA25AC" w:rsidRPr="00475558" w:rsidRDefault="00BA25AC" w:rsidP="00095E09">
            <w:pPr>
              <w:keepNext/>
              <w:tabs>
                <w:tab w:val="left" w:pos="540"/>
                <w:tab w:val="left" w:pos="1080"/>
                <w:tab w:val="left" w:pos="1620"/>
              </w:tabs>
              <w:spacing w:line="276" w:lineRule="auto"/>
              <w:jc w:val="both"/>
              <w:rPr>
                <w:rFonts w:ascii="Segoe UI" w:hAnsi="Segoe UI" w:cs="Segoe UI"/>
                <w:b/>
                <w:sz w:val="8"/>
                <w:szCs w:val="8"/>
              </w:rPr>
            </w:pPr>
          </w:p>
        </w:tc>
        <w:tc>
          <w:tcPr>
            <w:tcW w:w="2689" w:type="pct"/>
            <w:tcBorders>
              <w:top w:val="single" w:sz="6" w:space="0" w:color="auto"/>
              <w:left w:val="single" w:sz="6" w:space="0" w:color="auto"/>
              <w:bottom w:val="single" w:sz="6" w:space="0" w:color="auto"/>
              <w:right w:val="single" w:sz="6" w:space="0" w:color="auto"/>
            </w:tcBorders>
            <w:shd w:val="clear" w:color="auto" w:fill="FFFF00"/>
            <w:noWrap/>
          </w:tcPr>
          <w:p w14:paraId="34855CB0"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c>
          <w:tcPr>
            <w:tcW w:w="1379" w:type="pct"/>
            <w:tcBorders>
              <w:top w:val="single" w:sz="6" w:space="0" w:color="auto"/>
              <w:left w:val="single" w:sz="6" w:space="0" w:color="auto"/>
              <w:bottom w:val="single" w:sz="6" w:space="0" w:color="auto"/>
              <w:right w:val="single" w:sz="6" w:space="0" w:color="auto"/>
            </w:tcBorders>
            <w:shd w:val="clear" w:color="auto" w:fill="FFFF00"/>
            <w:noWrap/>
          </w:tcPr>
          <w:p w14:paraId="7B41A0FA"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r>
      <w:tr w:rsidR="00BA25AC" w:rsidRPr="00BB50A1" w14:paraId="502A78A1" w14:textId="77777777" w:rsidTr="00C360A3">
        <w:trPr>
          <w:tblHeader/>
          <w:jc w:val="center"/>
        </w:trPr>
        <w:tc>
          <w:tcPr>
            <w:tcW w:w="931" w:type="pct"/>
            <w:tcBorders>
              <w:top w:val="single" w:sz="4" w:space="0" w:color="auto"/>
              <w:left w:val="single" w:sz="4" w:space="0" w:color="auto"/>
              <w:bottom w:val="nil"/>
              <w:right w:val="single" w:sz="4" w:space="0" w:color="auto"/>
            </w:tcBorders>
            <w:noWrap/>
          </w:tcPr>
          <w:p w14:paraId="14A22845" w14:textId="74440E69" w:rsidR="00BA25AC" w:rsidRPr="00BB50A1" w:rsidRDefault="00BA25AC" w:rsidP="00095E09">
            <w:pPr>
              <w:keepNext/>
              <w:tabs>
                <w:tab w:val="left" w:pos="540"/>
                <w:tab w:val="left" w:pos="1080"/>
                <w:tab w:val="left" w:pos="1620"/>
              </w:tabs>
              <w:spacing w:line="276" w:lineRule="auto"/>
              <w:jc w:val="both"/>
              <w:rPr>
                <w:rFonts w:ascii="Segoe UI" w:hAnsi="Segoe UI" w:cs="Segoe UI"/>
                <w:b/>
              </w:rPr>
            </w:pPr>
            <w:r w:rsidRPr="00475558">
              <w:rPr>
                <w:rFonts w:ascii="Segoe UI" w:hAnsi="Segoe UI" w:cs="Segoe UI"/>
                <w:b/>
              </w:rPr>
              <w:t>Ph</w:t>
            </w:r>
            <w:r w:rsidRPr="00BB50A1">
              <w:rPr>
                <w:rFonts w:ascii="Segoe UI" w:hAnsi="Segoe UI" w:cs="Segoe UI"/>
                <w:b/>
              </w:rPr>
              <w:t xml:space="preserve">ân tích </w:t>
            </w:r>
          </w:p>
        </w:tc>
        <w:tc>
          <w:tcPr>
            <w:tcW w:w="2689" w:type="pct"/>
            <w:tcBorders>
              <w:top w:val="single" w:sz="6" w:space="0" w:color="auto"/>
              <w:left w:val="single" w:sz="4" w:space="0" w:color="auto"/>
              <w:bottom w:val="single" w:sz="6" w:space="0" w:color="auto"/>
              <w:right w:val="single" w:sz="6" w:space="0" w:color="auto"/>
            </w:tcBorders>
            <w:noWrap/>
          </w:tcPr>
          <w:p w14:paraId="2BEFA341"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 xml:space="preserve">Kế hoạch dự án chi tiết </w:t>
            </w:r>
          </w:p>
        </w:tc>
        <w:tc>
          <w:tcPr>
            <w:tcW w:w="1379" w:type="pct"/>
            <w:tcBorders>
              <w:top w:val="single" w:sz="6" w:space="0" w:color="auto"/>
              <w:left w:val="single" w:sz="6" w:space="0" w:color="auto"/>
              <w:bottom w:val="single" w:sz="6" w:space="0" w:color="auto"/>
              <w:right w:val="single" w:sz="6" w:space="0" w:color="auto"/>
            </w:tcBorders>
            <w:noWrap/>
          </w:tcPr>
          <w:p w14:paraId="2356B355" w14:textId="0118A751" w:rsidR="00BA25AC" w:rsidRPr="00475558"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 xml:space="preserve">DMSpro và </w:t>
            </w:r>
            <w:r w:rsidR="00D344AD">
              <w:rPr>
                <w:rFonts w:ascii="Segoe UI" w:hAnsi="Segoe UI" w:cs="Segoe UI"/>
              </w:rPr>
              <w:t>AFO</w:t>
            </w:r>
          </w:p>
        </w:tc>
      </w:tr>
      <w:tr w:rsidR="00BA25AC" w:rsidRPr="00BB50A1" w14:paraId="3A93AA44" w14:textId="77777777" w:rsidTr="00C360A3">
        <w:trPr>
          <w:tblHeader/>
          <w:jc w:val="center"/>
        </w:trPr>
        <w:tc>
          <w:tcPr>
            <w:tcW w:w="931" w:type="pct"/>
            <w:tcBorders>
              <w:top w:val="nil"/>
              <w:left w:val="single" w:sz="4" w:space="0" w:color="auto"/>
              <w:bottom w:val="nil"/>
              <w:right w:val="single" w:sz="4" w:space="0" w:color="auto"/>
            </w:tcBorders>
            <w:noWrap/>
          </w:tcPr>
          <w:p w14:paraId="08628D89"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b/>
              </w:rPr>
            </w:pPr>
            <w:r w:rsidRPr="00475558">
              <w:rPr>
                <w:rFonts w:ascii="Segoe UI" w:hAnsi="Segoe UI" w:cs="Segoe UI"/>
                <w:b/>
              </w:rPr>
              <w:t>&amp; Thi</w:t>
            </w:r>
            <w:r w:rsidRPr="00BB50A1">
              <w:rPr>
                <w:rFonts w:ascii="Segoe UI" w:hAnsi="Segoe UI" w:cs="Segoe UI"/>
                <w:b/>
              </w:rPr>
              <w:t>ết Kế</w:t>
            </w:r>
          </w:p>
        </w:tc>
        <w:tc>
          <w:tcPr>
            <w:tcW w:w="2689" w:type="pct"/>
            <w:tcBorders>
              <w:top w:val="single" w:sz="6" w:space="0" w:color="auto"/>
              <w:left w:val="single" w:sz="4" w:space="0" w:color="auto"/>
              <w:bottom w:val="single" w:sz="6" w:space="0" w:color="auto"/>
              <w:right w:val="single" w:sz="6" w:space="0" w:color="auto"/>
            </w:tcBorders>
            <w:noWrap/>
          </w:tcPr>
          <w:p w14:paraId="47DC7A77"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Điều lệ dự án đã phê duyệt</w:t>
            </w:r>
          </w:p>
        </w:tc>
        <w:tc>
          <w:tcPr>
            <w:tcW w:w="1379" w:type="pct"/>
            <w:tcBorders>
              <w:top w:val="single" w:sz="6" w:space="0" w:color="auto"/>
              <w:left w:val="single" w:sz="6" w:space="0" w:color="auto"/>
              <w:bottom w:val="single" w:sz="6" w:space="0" w:color="auto"/>
              <w:right w:val="single" w:sz="6" w:space="0" w:color="auto"/>
            </w:tcBorders>
            <w:noWrap/>
          </w:tcPr>
          <w:p w14:paraId="7052FBD2"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DMSpro</w:t>
            </w:r>
          </w:p>
        </w:tc>
      </w:tr>
      <w:tr w:rsidR="00BA25AC" w:rsidRPr="00BB50A1" w14:paraId="4F42DF38" w14:textId="77777777" w:rsidTr="00C360A3">
        <w:trPr>
          <w:tblHeader/>
          <w:jc w:val="center"/>
        </w:trPr>
        <w:tc>
          <w:tcPr>
            <w:tcW w:w="931" w:type="pct"/>
            <w:tcBorders>
              <w:top w:val="nil"/>
              <w:left w:val="single" w:sz="4" w:space="0" w:color="auto"/>
              <w:bottom w:val="nil"/>
              <w:right w:val="single" w:sz="4" w:space="0" w:color="auto"/>
            </w:tcBorders>
            <w:noWrap/>
          </w:tcPr>
          <w:p w14:paraId="4DF7B9A9" w14:textId="77777777" w:rsidR="00BA25AC" w:rsidRPr="00475558" w:rsidRDefault="00BA25AC" w:rsidP="00095E09">
            <w:pPr>
              <w:keepNext/>
              <w:tabs>
                <w:tab w:val="left" w:pos="540"/>
                <w:tab w:val="left" w:pos="1080"/>
                <w:tab w:val="left" w:pos="1620"/>
              </w:tabs>
              <w:spacing w:line="276" w:lineRule="auto"/>
              <w:jc w:val="both"/>
              <w:rPr>
                <w:rFonts w:ascii="Segoe UI" w:hAnsi="Segoe UI" w:cs="Segoe UI"/>
                <w:b/>
              </w:rPr>
            </w:pPr>
          </w:p>
        </w:tc>
        <w:tc>
          <w:tcPr>
            <w:tcW w:w="2689" w:type="pct"/>
            <w:tcBorders>
              <w:top w:val="single" w:sz="6" w:space="0" w:color="auto"/>
              <w:left w:val="single" w:sz="4" w:space="0" w:color="auto"/>
              <w:bottom w:val="single" w:sz="6" w:space="0" w:color="auto"/>
              <w:right w:val="single" w:sz="6" w:space="0" w:color="auto"/>
            </w:tcBorders>
            <w:noWrap/>
          </w:tcPr>
          <w:p w14:paraId="339A62C2"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Tài liệu giải pháp (Blueprint)</w:t>
            </w:r>
          </w:p>
        </w:tc>
        <w:tc>
          <w:tcPr>
            <w:tcW w:w="1379" w:type="pct"/>
            <w:tcBorders>
              <w:top w:val="single" w:sz="6" w:space="0" w:color="auto"/>
              <w:left w:val="single" w:sz="6" w:space="0" w:color="auto"/>
              <w:bottom w:val="single" w:sz="6" w:space="0" w:color="auto"/>
              <w:right w:val="single" w:sz="6" w:space="0" w:color="auto"/>
            </w:tcBorders>
            <w:noWrap/>
          </w:tcPr>
          <w:p w14:paraId="44CB8890" w14:textId="77777777" w:rsidR="00BA25AC" w:rsidRPr="00BB50A1" w:rsidRDefault="00BA25AC" w:rsidP="00095E09">
            <w:pPr>
              <w:spacing w:line="276" w:lineRule="auto"/>
              <w:jc w:val="both"/>
              <w:rPr>
                <w:rFonts w:ascii="Segoe UI" w:hAnsi="Segoe UI" w:cs="Segoe UI"/>
              </w:rPr>
            </w:pPr>
            <w:r w:rsidRPr="00BB50A1">
              <w:rPr>
                <w:rFonts w:ascii="Segoe UI" w:hAnsi="Segoe UI" w:cs="Segoe UI"/>
              </w:rPr>
              <w:t>DMSpro</w:t>
            </w:r>
          </w:p>
        </w:tc>
      </w:tr>
      <w:tr w:rsidR="00BA25AC" w:rsidRPr="00BB50A1" w14:paraId="79DC6586" w14:textId="77777777" w:rsidTr="00C360A3">
        <w:trPr>
          <w:tblHeader/>
          <w:jc w:val="center"/>
        </w:trPr>
        <w:tc>
          <w:tcPr>
            <w:tcW w:w="931" w:type="pct"/>
            <w:tcBorders>
              <w:top w:val="single" w:sz="4" w:space="0" w:color="auto"/>
              <w:left w:val="single" w:sz="6" w:space="0" w:color="auto"/>
              <w:bottom w:val="single" w:sz="4" w:space="0" w:color="auto"/>
              <w:right w:val="single" w:sz="6" w:space="0" w:color="auto"/>
            </w:tcBorders>
            <w:shd w:val="clear" w:color="auto" w:fill="FFFF00"/>
            <w:noWrap/>
          </w:tcPr>
          <w:p w14:paraId="05707F76" w14:textId="77777777" w:rsidR="00BA25AC" w:rsidRPr="00475558" w:rsidRDefault="00BA25AC" w:rsidP="00095E09">
            <w:pPr>
              <w:keepNext/>
              <w:tabs>
                <w:tab w:val="left" w:pos="540"/>
                <w:tab w:val="left" w:pos="1080"/>
                <w:tab w:val="left" w:pos="1620"/>
              </w:tabs>
              <w:spacing w:line="276" w:lineRule="auto"/>
              <w:jc w:val="both"/>
              <w:rPr>
                <w:rFonts w:ascii="Segoe UI" w:hAnsi="Segoe UI" w:cs="Segoe UI"/>
                <w:b/>
                <w:sz w:val="8"/>
                <w:szCs w:val="8"/>
              </w:rPr>
            </w:pPr>
          </w:p>
        </w:tc>
        <w:tc>
          <w:tcPr>
            <w:tcW w:w="2689" w:type="pct"/>
            <w:tcBorders>
              <w:top w:val="single" w:sz="6" w:space="0" w:color="auto"/>
              <w:left w:val="single" w:sz="6" w:space="0" w:color="auto"/>
              <w:bottom w:val="single" w:sz="6" w:space="0" w:color="auto"/>
              <w:right w:val="single" w:sz="6" w:space="0" w:color="auto"/>
            </w:tcBorders>
            <w:shd w:val="clear" w:color="auto" w:fill="FFFF00"/>
            <w:noWrap/>
          </w:tcPr>
          <w:p w14:paraId="47D680D9"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c>
          <w:tcPr>
            <w:tcW w:w="1379" w:type="pct"/>
            <w:tcBorders>
              <w:top w:val="single" w:sz="6" w:space="0" w:color="auto"/>
              <w:left w:val="single" w:sz="6" w:space="0" w:color="auto"/>
              <w:bottom w:val="single" w:sz="6" w:space="0" w:color="auto"/>
              <w:right w:val="single" w:sz="6" w:space="0" w:color="auto"/>
            </w:tcBorders>
            <w:shd w:val="clear" w:color="auto" w:fill="FFFF00"/>
            <w:noWrap/>
          </w:tcPr>
          <w:p w14:paraId="0B19DA67"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r>
      <w:tr w:rsidR="00BA25AC" w:rsidRPr="00BB50A1" w14:paraId="5869A790" w14:textId="77777777" w:rsidTr="00C360A3">
        <w:trPr>
          <w:trHeight w:val="356"/>
          <w:tblHeader/>
          <w:jc w:val="center"/>
        </w:trPr>
        <w:tc>
          <w:tcPr>
            <w:tcW w:w="931" w:type="pct"/>
            <w:tcBorders>
              <w:top w:val="nil"/>
              <w:left w:val="single" w:sz="4" w:space="0" w:color="auto"/>
              <w:bottom w:val="nil"/>
              <w:right w:val="single" w:sz="4" w:space="0" w:color="auto"/>
            </w:tcBorders>
            <w:noWrap/>
          </w:tcPr>
          <w:p w14:paraId="1E02BE3E" w14:textId="227A80BA" w:rsidR="00BA25AC" w:rsidRPr="00BB50A1" w:rsidRDefault="00BA25AC" w:rsidP="008766AD">
            <w:pPr>
              <w:keepNext/>
              <w:tabs>
                <w:tab w:val="left" w:pos="540"/>
                <w:tab w:val="left" w:pos="1080"/>
                <w:tab w:val="left" w:pos="1620"/>
              </w:tabs>
              <w:spacing w:line="276" w:lineRule="auto"/>
              <w:jc w:val="both"/>
              <w:rPr>
                <w:rFonts w:ascii="Segoe UI" w:hAnsi="Segoe UI" w:cs="Segoe UI"/>
                <w:b/>
              </w:rPr>
            </w:pPr>
            <w:r w:rsidRPr="00475558">
              <w:rPr>
                <w:rFonts w:ascii="Segoe UI" w:hAnsi="Segoe UI" w:cs="Segoe UI"/>
                <w:b/>
              </w:rPr>
              <w:t>C</w:t>
            </w:r>
            <w:r w:rsidRPr="00BB50A1">
              <w:rPr>
                <w:rFonts w:ascii="Segoe UI" w:hAnsi="Segoe UI" w:cs="Segoe UI"/>
                <w:b/>
              </w:rPr>
              <w:t xml:space="preserve">ấu hình và </w:t>
            </w:r>
          </w:p>
        </w:tc>
        <w:tc>
          <w:tcPr>
            <w:tcW w:w="2689" w:type="pct"/>
            <w:tcBorders>
              <w:top w:val="single" w:sz="6" w:space="0" w:color="auto"/>
              <w:left w:val="single" w:sz="4" w:space="0" w:color="auto"/>
              <w:bottom w:val="single" w:sz="6" w:space="0" w:color="auto"/>
              <w:right w:val="single" w:sz="6" w:space="0" w:color="auto"/>
            </w:tcBorders>
            <w:noWrap/>
          </w:tcPr>
          <w:p w14:paraId="6A4904E5"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Kịch bản và tình huống kiểm thử</w:t>
            </w:r>
          </w:p>
        </w:tc>
        <w:tc>
          <w:tcPr>
            <w:tcW w:w="1379" w:type="pct"/>
            <w:tcBorders>
              <w:top w:val="single" w:sz="6" w:space="0" w:color="auto"/>
              <w:left w:val="single" w:sz="6" w:space="0" w:color="auto"/>
              <w:bottom w:val="single" w:sz="6" w:space="0" w:color="auto"/>
              <w:right w:val="single" w:sz="6" w:space="0" w:color="auto"/>
            </w:tcBorders>
            <w:noWrap/>
          </w:tcPr>
          <w:p w14:paraId="0E4DC420" w14:textId="29D790AA" w:rsidR="00BA25AC" w:rsidRPr="00475558" w:rsidRDefault="00BA25AC" w:rsidP="00095E09">
            <w:pPr>
              <w:spacing w:line="276" w:lineRule="auto"/>
              <w:jc w:val="both"/>
              <w:rPr>
                <w:rFonts w:ascii="Segoe UI" w:hAnsi="Segoe UI" w:cs="Segoe UI"/>
              </w:rPr>
            </w:pPr>
            <w:r w:rsidRPr="00BB50A1">
              <w:rPr>
                <w:rFonts w:ascii="Segoe UI" w:hAnsi="Segoe UI" w:cs="Segoe UI"/>
              </w:rPr>
              <w:t xml:space="preserve">DMSpro và </w:t>
            </w:r>
            <w:r w:rsidR="00D344AD">
              <w:rPr>
                <w:rFonts w:ascii="Segoe UI" w:hAnsi="Segoe UI" w:cs="Segoe UI"/>
              </w:rPr>
              <w:t>AFO</w:t>
            </w:r>
          </w:p>
        </w:tc>
      </w:tr>
      <w:tr w:rsidR="00BA25AC" w:rsidRPr="00BB50A1" w14:paraId="7D166B1C" w14:textId="77777777" w:rsidTr="00C360A3">
        <w:trPr>
          <w:tblHeader/>
          <w:jc w:val="center"/>
        </w:trPr>
        <w:tc>
          <w:tcPr>
            <w:tcW w:w="931" w:type="pct"/>
            <w:tcBorders>
              <w:top w:val="nil"/>
              <w:left w:val="single" w:sz="4" w:space="0" w:color="auto"/>
              <w:bottom w:val="nil"/>
              <w:right w:val="single" w:sz="4" w:space="0" w:color="auto"/>
            </w:tcBorders>
            <w:noWrap/>
          </w:tcPr>
          <w:p w14:paraId="1EE59C8F" w14:textId="50A9161E" w:rsidR="00BA25AC" w:rsidRPr="00BB50A1" w:rsidRDefault="008766AD" w:rsidP="00095E09">
            <w:pPr>
              <w:keepNext/>
              <w:tabs>
                <w:tab w:val="left" w:pos="540"/>
                <w:tab w:val="left" w:pos="1080"/>
                <w:tab w:val="left" w:pos="1620"/>
              </w:tabs>
              <w:spacing w:line="276" w:lineRule="auto"/>
              <w:jc w:val="both"/>
              <w:rPr>
                <w:rFonts w:ascii="Segoe UI" w:hAnsi="Segoe UI" w:cs="Segoe UI"/>
                <w:b/>
              </w:rPr>
            </w:pPr>
            <w:r w:rsidRPr="00475558">
              <w:rPr>
                <w:rFonts w:ascii="Segoe UI" w:hAnsi="Segoe UI" w:cs="Segoe UI"/>
                <w:b/>
              </w:rPr>
              <w:t>Phát tri</w:t>
            </w:r>
            <w:r w:rsidRPr="00BB50A1">
              <w:rPr>
                <w:rFonts w:ascii="Segoe UI" w:hAnsi="Segoe UI" w:cs="Segoe UI"/>
                <w:b/>
              </w:rPr>
              <w:t>ển</w:t>
            </w:r>
          </w:p>
        </w:tc>
        <w:tc>
          <w:tcPr>
            <w:tcW w:w="2689" w:type="pct"/>
            <w:tcBorders>
              <w:top w:val="single" w:sz="6" w:space="0" w:color="auto"/>
              <w:left w:val="single" w:sz="4" w:space="0" w:color="auto"/>
              <w:bottom w:val="single" w:sz="6" w:space="0" w:color="auto"/>
              <w:right w:val="single" w:sz="6" w:space="0" w:color="auto"/>
            </w:tcBorders>
            <w:noWrap/>
          </w:tcPr>
          <w:p w14:paraId="69B3EDDE"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Kết quả Người dùng Kiểm thử (UAT)</w:t>
            </w:r>
          </w:p>
        </w:tc>
        <w:tc>
          <w:tcPr>
            <w:tcW w:w="1379" w:type="pct"/>
            <w:tcBorders>
              <w:top w:val="single" w:sz="6" w:space="0" w:color="auto"/>
              <w:left w:val="single" w:sz="6" w:space="0" w:color="auto"/>
              <w:bottom w:val="single" w:sz="6" w:space="0" w:color="auto"/>
              <w:right w:val="single" w:sz="6" w:space="0" w:color="auto"/>
            </w:tcBorders>
            <w:noWrap/>
          </w:tcPr>
          <w:p w14:paraId="36B94846" w14:textId="4DD5931D" w:rsidR="00BA25AC" w:rsidRPr="00475558" w:rsidRDefault="00BA25AC" w:rsidP="00095E09">
            <w:pPr>
              <w:spacing w:line="276" w:lineRule="auto"/>
              <w:jc w:val="both"/>
              <w:rPr>
                <w:rFonts w:ascii="Segoe UI" w:hAnsi="Segoe UI" w:cs="Segoe UI"/>
              </w:rPr>
            </w:pPr>
            <w:r w:rsidRPr="00BB50A1">
              <w:rPr>
                <w:rFonts w:ascii="Segoe UI" w:hAnsi="Segoe UI" w:cs="Segoe UI"/>
              </w:rPr>
              <w:t xml:space="preserve">DMSpro và </w:t>
            </w:r>
            <w:r w:rsidR="00D344AD">
              <w:rPr>
                <w:rFonts w:ascii="Segoe UI" w:hAnsi="Segoe UI" w:cs="Segoe UI"/>
              </w:rPr>
              <w:t>AFO</w:t>
            </w:r>
          </w:p>
        </w:tc>
      </w:tr>
      <w:tr w:rsidR="003F2134" w:rsidRPr="00BB50A1" w14:paraId="69A85CE6" w14:textId="77777777" w:rsidTr="00C360A3">
        <w:trPr>
          <w:tblHeader/>
          <w:jc w:val="center"/>
        </w:trPr>
        <w:tc>
          <w:tcPr>
            <w:tcW w:w="931" w:type="pct"/>
            <w:tcBorders>
              <w:top w:val="nil"/>
              <w:left w:val="single" w:sz="4" w:space="0" w:color="auto"/>
              <w:bottom w:val="nil"/>
              <w:right w:val="single" w:sz="4" w:space="0" w:color="auto"/>
            </w:tcBorders>
            <w:noWrap/>
          </w:tcPr>
          <w:p w14:paraId="722A8063" w14:textId="77777777" w:rsidR="003F2134" w:rsidRPr="00475558" w:rsidRDefault="003F2134" w:rsidP="00095E09">
            <w:pPr>
              <w:keepNext/>
              <w:tabs>
                <w:tab w:val="left" w:pos="540"/>
                <w:tab w:val="left" w:pos="1080"/>
                <w:tab w:val="left" w:pos="1620"/>
              </w:tabs>
              <w:spacing w:line="276" w:lineRule="auto"/>
              <w:jc w:val="both"/>
              <w:rPr>
                <w:rFonts w:ascii="Segoe UI" w:hAnsi="Segoe UI" w:cs="Segoe UI"/>
                <w:b/>
              </w:rPr>
            </w:pPr>
          </w:p>
        </w:tc>
        <w:tc>
          <w:tcPr>
            <w:tcW w:w="2689" w:type="pct"/>
            <w:tcBorders>
              <w:top w:val="single" w:sz="6" w:space="0" w:color="auto"/>
              <w:left w:val="single" w:sz="4" w:space="0" w:color="auto"/>
              <w:bottom w:val="single" w:sz="6" w:space="0" w:color="auto"/>
              <w:right w:val="single" w:sz="6" w:space="0" w:color="auto"/>
            </w:tcBorders>
            <w:noWrap/>
          </w:tcPr>
          <w:p w14:paraId="638C3C8A" w14:textId="5FCCC454" w:rsidR="003F2134" w:rsidRPr="00BB50A1" w:rsidRDefault="003F2134"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Tài liệu đào tạo / Tài liệu Hướng dẫn sử dụng</w:t>
            </w:r>
          </w:p>
        </w:tc>
        <w:tc>
          <w:tcPr>
            <w:tcW w:w="1379" w:type="pct"/>
            <w:tcBorders>
              <w:top w:val="single" w:sz="6" w:space="0" w:color="auto"/>
              <w:left w:val="single" w:sz="6" w:space="0" w:color="auto"/>
              <w:bottom w:val="single" w:sz="6" w:space="0" w:color="auto"/>
              <w:right w:val="single" w:sz="6" w:space="0" w:color="auto"/>
            </w:tcBorders>
            <w:noWrap/>
          </w:tcPr>
          <w:p w14:paraId="15FB6D9A" w14:textId="4D94B045" w:rsidR="003F2134" w:rsidRPr="00BB50A1" w:rsidRDefault="003F2134" w:rsidP="00095E09">
            <w:pPr>
              <w:spacing w:line="276" w:lineRule="auto"/>
              <w:jc w:val="both"/>
              <w:rPr>
                <w:rFonts w:ascii="Segoe UI" w:hAnsi="Segoe UI" w:cs="Segoe UI"/>
              </w:rPr>
            </w:pPr>
            <w:r w:rsidRPr="00BB50A1">
              <w:rPr>
                <w:rFonts w:ascii="Segoe UI" w:hAnsi="Segoe UI" w:cs="Segoe UI"/>
              </w:rPr>
              <w:t>DMSpro</w:t>
            </w:r>
          </w:p>
        </w:tc>
      </w:tr>
      <w:tr w:rsidR="00BA25AC" w:rsidRPr="00BB50A1" w14:paraId="5E393D2D" w14:textId="77777777" w:rsidTr="00C360A3">
        <w:trPr>
          <w:tblHeader/>
          <w:jc w:val="center"/>
        </w:trPr>
        <w:tc>
          <w:tcPr>
            <w:tcW w:w="931" w:type="pct"/>
            <w:tcBorders>
              <w:top w:val="nil"/>
              <w:left w:val="single" w:sz="4" w:space="0" w:color="auto"/>
              <w:bottom w:val="single" w:sz="4" w:space="0" w:color="auto"/>
              <w:right w:val="single" w:sz="4" w:space="0" w:color="auto"/>
            </w:tcBorders>
            <w:noWrap/>
          </w:tcPr>
          <w:p w14:paraId="037C4269" w14:textId="77777777" w:rsidR="00BA25AC" w:rsidRPr="00475558" w:rsidRDefault="00BA25AC" w:rsidP="00095E09">
            <w:pPr>
              <w:keepNext/>
              <w:tabs>
                <w:tab w:val="left" w:pos="540"/>
                <w:tab w:val="left" w:pos="1080"/>
                <w:tab w:val="left" w:pos="1620"/>
              </w:tabs>
              <w:spacing w:line="276" w:lineRule="auto"/>
              <w:jc w:val="both"/>
              <w:rPr>
                <w:rFonts w:ascii="Segoe UI" w:hAnsi="Segoe UI" w:cs="Segoe UI"/>
                <w:b/>
              </w:rPr>
            </w:pPr>
          </w:p>
        </w:tc>
        <w:tc>
          <w:tcPr>
            <w:tcW w:w="2689" w:type="pct"/>
            <w:tcBorders>
              <w:top w:val="single" w:sz="6" w:space="0" w:color="auto"/>
              <w:left w:val="single" w:sz="4" w:space="0" w:color="auto"/>
              <w:bottom w:val="single" w:sz="6" w:space="0" w:color="auto"/>
              <w:right w:val="single" w:sz="6" w:space="0" w:color="auto"/>
            </w:tcBorders>
            <w:noWrap/>
          </w:tcPr>
          <w:p w14:paraId="510C5C48"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Hệ thống sẵn sàng cho vận hành thí điểm</w:t>
            </w:r>
          </w:p>
        </w:tc>
        <w:tc>
          <w:tcPr>
            <w:tcW w:w="1379" w:type="pct"/>
            <w:tcBorders>
              <w:top w:val="single" w:sz="6" w:space="0" w:color="auto"/>
              <w:left w:val="single" w:sz="6" w:space="0" w:color="auto"/>
              <w:bottom w:val="single" w:sz="6" w:space="0" w:color="auto"/>
              <w:right w:val="single" w:sz="6" w:space="0" w:color="auto"/>
            </w:tcBorders>
            <w:noWrap/>
          </w:tcPr>
          <w:p w14:paraId="623D2174" w14:textId="77777777" w:rsidR="00BA25AC" w:rsidRPr="00BB50A1" w:rsidRDefault="00BA25AC" w:rsidP="00095E09">
            <w:pPr>
              <w:spacing w:line="276" w:lineRule="auto"/>
              <w:jc w:val="both"/>
              <w:rPr>
                <w:rFonts w:ascii="Segoe UI" w:hAnsi="Segoe UI" w:cs="Segoe UI"/>
              </w:rPr>
            </w:pPr>
            <w:r w:rsidRPr="00BB50A1">
              <w:rPr>
                <w:rFonts w:ascii="Segoe UI" w:hAnsi="Segoe UI" w:cs="Segoe UI"/>
              </w:rPr>
              <w:t>DMSpro</w:t>
            </w:r>
          </w:p>
        </w:tc>
      </w:tr>
      <w:tr w:rsidR="00BA25AC" w:rsidRPr="00BB50A1" w14:paraId="2B07ED48" w14:textId="77777777" w:rsidTr="00C360A3">
        <w:trPr>
          <w:tblHeader/>
          <w:jc w:val="center"/>
        </w:trPr>
        <w:tc>
          <w:tcPr>
            <w:tcW w:w="931" w:type="pct"/>
            <w:tcBorders>
              <w:top w:val="single" w:sz="4" w:space="0" w:color="auto"/>
              <w:left w:val="single" w:sz="6" w:space="0" w:color="auto"/>
              <w:bottom w:val="single" w:sz="4" w:space="0" w:color="auto"/>
              <w:right w:val="single" w:sz="6" w:space="0" w:color="auto"/>
            </w:tcBorders>
            <w:shd w:val="clear" w:color="auto" w:fill="FFFF00"/>
            <w:noWrap/>
          </w:tcPr>
          <w:p w14:paraId="54ECBF9D" w14:textId="77777777" w:rsidR="00BA25AC" w:rsidRPr="00475558" w:rsidRDefault="00BA25AC" w:rsidP="00095E09">
            <w:pPr>
              <w:keepNext/>
              <w:tabs>
                <w:tab w:val="left" w:pos="540"/>
                <w:tab w:val="left" w:pos="1080"/>
                <w:tab w:val="left" w:pos="1620"/>
              </w:tabs>
              <w:spacing w:line="276" w:lineRule="auto"/>
              <w:jc w:val="both"/>
              <w:rPr>
                <w:rFonts w:ascii="Segoe UI" w:hAnsi="Segoe UI" w:cs="Segoe UI"/>
                <w:b/>
                <w:sz w:val="8"/>
                <w:szCs w:val="8"/>
              </w:rPr>
            </w:pPr>
          </w:p>
        </w:tc>
        <w:tc>
          <w:tcPr>
            <w:tcW w:w="2689" w:type="pct"/>
            <w:tcBorders>
              <w:top w:val="single" w:sz="6" w:space="0" w:color="auto"/>
              <w:left w:val="single" w:sz="6" w:space="0" w:color="auto"/>
              <w:bottom w:val="single" w:sz="6" w:space="0" w:color="auto"/>
              <w:right w:val="single" w:sz="6" w:space="0" w:color="auto"/>
            </w:tcBorders>
            <w:shd w:val="clear" w:color="auto" w:fill="FFFF00"/>
            <w:noWrap/>
          </w:tcPr>
          <w:p w14:paraId="197FC2D4"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c>
          <w:tcPr>
            <w:tcW w:w="1379" w:type="pct"/>
            <w:tcBorders>
              <w:top w:val="single" w:sz="6" w:space="0" w:color="auto"/>
              <w:left w:val="single" w:sz="6" w:space="0" w:color="auto"/>
              <w:bottom w:val="single" w:sz="6" w:space="0" w:color="auto"/>
              <w:right w:val="single" w:sz="6" w:space="0" w:color="auto"/>
            </w:tcBorders>
            <w:shd w:val="clear" w:color="auto" w:fill="FFFF00"/>
            <w:noWrap/>
          </w:tcPr>
          <w:p w14:paraId="5561FBDB"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r>
      <w:tr w:rsidR="008766AD" w:rsidRPr="00BB50A1" w14:paraId="00B0A6F6" w14:textId="77777777" w:rsidTr="00C360A3">
        <w:trPr>
          <w:tblHeader/>
          <w:jc w:val="center"/>
        </w:trPr>
        <w:tc>
          <w:tcPr>
            <w:tcW w:w="931" w:type="pct"/>
            <w:tcBorders>
              <w:top w:val="single" w:sz="4" w:space="0" w:color="auto"/>
              <w:left w:val="single" w:sz="4" w:space="0" w:color="auto"/>
              <w:bottom w:val="nil"/>
              <w:right w:val="single" w:sz="4" w:space="0" w:color="auto"/>
            </w:tcBorders>
            <w:noWrap/>
          </w:tcPr>
          <w:p w14:paraId="6A26AC22" w14:textId="77777777" w:rsidR="008766AD" w:rsidRPr="00BB50A1" w:rsidRDefault="008766AD" w:rsidP="008766AD">
            <w:pPr>
              <w:keepNext/>
              <w:tabs>
                <w:tab w:val="left" w:pos="540"/>
                <w:tab w:val="left" w:pos="1080"/>
                <w:tab w:val="left" w:pos="1620"/>
              </w:tabs>
              <w:spacing w:line="276" w:lineRule="auto"/>
              <w:jc w:val="both"/>
              <w:rPr>
                <w:rFonts w:ascii="Segoe UI" w:hAnsi="Segoe UI" w:cs="Segoe UI"/>
                <w:b/>
              </w:rPr>
            </w:pPr>
            <w:r w:rsidRPr="00475558">
              <w:rPr>
                <w:rFonts w:ascii="Segoe UI" w:hAnsi="Segoe UI" w:cs="Segoe UI"/>
                <w:b/>
              </w:rPr>
              <w:t>V</w:t>
            </w:r>
            <w:r w:rsidRPr="00BB50A1">
              <w:rPr>
                <w:rFonts w:ascii="Segoe UI" w:hAnsi="Segoe UI" w:cs="Segoe UI"/>
                <w:b/>
              </w:rPr>
              <w:t>ận hành</w:t>
            </w:r>
          </w:p>
        </w:tc>
        <w:tc>
          <w:tcPr>
            <w:tcW w:w="2689" w:type="pct"/>
            <w:tcBorders>
              <w:top w:val="single" w:sz="6" w:space="0" w:color="auto"/>
              <w:left w:val="single" w:sz="4" w:space="0" w:color="auto"/>
              <w:bottom w:val="single" w:sz="6" w:space="0" w:color="auto"/>
              <w:right w:val="single" w:sz="6" w:space="0" w:color="auto"/>
            </w:tcBorders>
            <w:noWrap/>
          </w:tcPr>
          <w:p w14:paraId="68A69168" w14:textId="11772844" w:rsidR="008766AD" w:rsidRPr="00BB50A1" w:rsidRDefault="008766AD" w:rsidP="008766AD">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Biên bản nghiệm thu vận hành thí điểm</w:t>
            </w:r>
          </w:p>
        </w:tc>
        <w:tc>
          <w:tcPr>
            <w:tcW w:w="1379" w:type="pct"/>
            <w:tcBorders>
              <w:top w:val="single" w:sz="6" w:space="0" w:color="auto"/>
              <w:left w:val="single" w:sz="6" w:space="0" w:color="auto"/>
              <w:bottom w:val="single" w:sz="6" w:space="0" w:color="auto"/>
              <w:right w:val="single" w:sz="6" w:space="0" w:color="auto"/>
            </w:tcBorders>
            <w:noWrap/>
          </w:tcPr>
          <w:p w14:paraId="592522B0" w14:textId="15799E36" w:rsidR="008766AD" w:rsidRPr="00475558" w:rsidRDefault="008766AD" w:rsidP="008766AD">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 xml:space="preserve">DMSpro và </w:t>
            </w:r>
            <w:r w:rsidR="00D344AD">
              <w:rPr>
                <w:rFonts w:ascii="Segoe UI" w:hAnsi="Segoe UI" w:cs="Segoe UI"/>
              </w:rPr>
              <w:t>AFO</w:t>
            </w:r>
          </w:p>
        </w:tc>
      </w:tr>
      <w:tr w:rsidR="008766AD" w:rsidRPr="00BB50A1" w14:paraId="5AD3AF0F" w14:textId="77777777" w:rsidTr="00C360A3">
        <w:trPr>
          <w:trHeight w:val="311"/>
          <w:tblHeader/>
          <w:jc w:val="center"/>
        </w:trPr>
        <w:tc>
          <w:tcPr>
            <w:tcW w:w="931" w:type="pct"/>
            <w:tcBorders>
              <w:top w:val="nil"/>
              <w:left w:val="single" w:sz="4" w:space="0" w:color="auto"/>
              <w:bottom w:val="nil"/>
              <w:right w:val="single" w:sz="4" w:space="0" w:color="auto"/>
            </w:tcBorders>
            <w:noWrap/>
          </w:tcPr>
          <w:p w14:paraId="2B184E8A" w14:textId="77777777" w:rsidR="008766AD" w:rsidRPr="00475558" w:rsidRDefault="008766AD" w:rsidP="008766AD">
            <w:pPr>
              <w:keepNext/>
              <w:tabs>
                <w:tab w:val="left" w:pos="540"/>
                <w:tab w:val="left" w:pos="1080"/>
                <w:tab w:val="left" w:pos="1620"/>
              </w:tabs>
              <w:spacing w:line="276" w:lineRule="auto"/>
              <w:jc w:val="both"/>
              <w:rPr>
                <w:rFonts w:ascii="Segoe UI" w:hAnsi="Segoe UI" w:cs="Segoe UI"/>
                <w:b/>
              </w:rPr>
            </w:pPr>
          </w:p>
        </w:tc>
        <w:tc>
          <w:tcPr>
            <w:tcW w:w="2689" w:type="pct"/>
            <w:tcBorders>
              <w:top w:val="single" w:sz="6" w:space="0" w:color="auto"/>
              <w:left w:val="single" w:sz="4" w:space="0" w:color="auto"/>
              <w:bottom w:val="single" w:sz="6" w:space="0" w:color="auto"/>
              <w:right w:val="single" w:sz="6" w:space="0" w:color="auto"/>
            </w:tcBorders>
            <w:noWrap/>
          </w:tcPr>
          <w:p w14:paraId="5E89D547" w14:textId="4C918962" w:rsidR="008766AD" w:rsidRPr="00BB50A1" w:rsidRDefault="008766AD" w:rsidP="008766AD">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Danh sách theo dõi vấn đề dự án</w:t>
            </w:r>
          </w:p>
        </w:tc>
        <w:tc>
          <w:tcPr>
            <w:tcW w:w="1379" w:type="pct"/>
            <w:tcBorders>
              <w:top w:val="single" w:sz="6" w:space="0" w:color="auto"/>
              <w:left w:val="single" w:sz="6" w:space="0" w:color="auto"/>
              <w:bottom w:val="single" w:sz="6" w:space="0" w:color="auto"/>
              <w:right w:val="single" w:sz="6" w:space="0" w:color="auto"/>
            </w:tcBorders>
            <w:noWrap/>
          </w:tcPr>
          <w:p w14:paraId="68C7FA21" w14:textId="535985A7" w:rsidR="008766AD" w:rsidRPr="00BB50A1" w:rsidRDefault="008766AD" w:rsidP="008766AD">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DMSpro</w:t>
            </w:r>
          </w:p>
        </w:tc>
      </w:tr>
      <w:tr w:rsidR="00BA25AC" w:rsidRPr="00BB50A1" w14:paraId="0BC2B813" w14:textId="77777777" w:rsidTr="00C360A3">
        <w:trPr>
          <w:tblHeader/>
          <w:jc w:val="center"/>
        </w:trPr>
        <w:tc>
          <w:tcPr>
            <w:tcW w:w="931" w:type="pct"/>
            <w:tcBorders>
              <w:top w:val="single" w:sz="4" w:space="0" w:color="auto"/>
              <w:left w:val="single" w:sz="6" w:space="0" w:color="auto"/>
              <w:bottom w:val="single" w:sz="4" w:space="0" w:color="auto"/>
              <w:right w:val="single" w:sz="6" w:space="0" w:color="auto"/>
            </w:tcBorders>
            <w:shd w:val="clear" w:color="auto" w:fill="FFFF00"/>
            <w:noWrap/>
          </w:tcPr>
          <w:p w14:paraId="0124DED5" w14:textId="77777777" w:rsidR="00BA25AC" w:rsidRPr="00475558" w:rsidRDefault="00BA25AC" w:rsidP="00095E09">
            <w:pPr>
              <w:keepNext/>
              <w:tabs>
                <w:tab w:val="left" w:pos="540"/>
                <w:tab w:val="left" w:pos="1080"/>
                <w:tab w:val="left" w:pos="1620"/>
              </w:tabs>
              <w:spacing w:line="276" w:lineRule="auto"/>
              <w:jc w:val="both"/>
              <w:rPr>
                <w:rFonts w:ascii="Segoe UI" w:hAnsi="Segoe UI" w:cs="Segoe UI"/>
                <w:b/>
                <w:sz w:val="8"/>
                <w:szCs w:val="8"/>
              </w:rPr>
            </w:pPr>
          </w:p>
        </w:tc>
        <w:tc>
          <w:tcPr>
            <w:tcW w:w="2689" w:type="pct"/>
            <w:tcBorders>
              <w:top w:val="single" w:sz="6" w:space="0" w:color="auto"/>
              <w:left w:val="single" w:sz="6" w:space="0" w:color="auto"/>
              <w:bottom w:val="single" w:sz="6" w:space="0" w:color="auto"/>
              <w:right w:val="single" w:sz="6" w:space="0" w:color="auto"/>
            </w:tcBorders>
            <w:shd w:val="clear" w:color="auto" w:fill="FFFF00"/>
            <w:noWrap/>
          </w:tcPr>
          <w:p w14:paraId="7E853557"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c>
          <w:tcPr>
            <w:tcW w:w="1379" w:type="pct"/>
            <w:tcBorders>
              <w:top w:val="single" w:sz="6" w:space="0" w:color="auto"/>
              <w:left w:val="single" w:sz="6" w:space="0" w:color="auto"/>
              <w:bottom w:val="single" w:sz="6" w:space="0" w:color="auto"/>
              <w:right w:val="single" w:sz="6" w:space="0" w:color="auto"/>
            </w:tcBorders>
            <w:shd w:val="clear" w:color="auto" w:fill="FFFF00"/>
            <w:noWrap/>
          </w:tcPr>
          <w:p w14:paraId="575C5200"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r>
      <w:tr w:rsidR="00BA25AC" w:rsidRPr="00BB50A1" w14:paraId="162AB7DC" w14:textId="77777777" w:rsidTr="00C360A3">
        <w:trPr>
          <w:tblHeader/>
          <w:jc w:val="center"/>
        </w:trPr>
        <w:tc>
          <w:tcPr>
            <w:tcW w:w="931" w:type="pct"/>
            <w:tcBorders>
              <w:top w:val="single" w:sz="4" w:space="0" w:color="auto"/>
              <w:left w:val="single" w:sz="4" w:space="0" w:color="auto"/>
              <w:bottom w:val="nil"/>
              <w:right w:val="single" w:sz="4" w:space="0" w:color="auto"/>
            </w:tcBorders>
            <w:noWrap/>
          </w:tcPr>
          <w:p w14:paraId="481C5DDC"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b/>
              </w:rPr>
            </w:pPr>
            <w:r w:rsidRPr="00475558">
              <w:rPr>
                <w:rFonts w:ascii="Segoe UI" w:hAnsi="Segoe UI" w:cs="Segoe UI"/>
                <w:b/>
              </w:rPr>
              <w:t>Tri</w:t>
            </w:r>
            <w:r w:rsidRPr="00BB50A1">
              <w:rPr>
                <w:rFonts w:ascii="Segoe UI" w:hAnsi="Segoe UI" w:cs="Segoe UI"/>
                <w:b/>
              </w:rPr>
              <w:t>ển khai</w:t>
            </w:r>
          </w:p>
        </w:tc>
        <w:tc>
          <w:tcPr>
            <w:tcW w:w="2689" w:type="pct"/>
            <w:tcBorders>
              <w:top w:val="single" w:sz="6" w:space="0" w:color="auto"/>
              <w:left w:val="single" w:sz="4" w:space="0" w:color="auto"/>
              <w:bottom w:val="single" w:sz="6" w:space="0" w:color="auto"/>
              <w:right w:val="single" w:sz="6" w:space="0" w:color="auto"/>
            </w:tcBorders>
            <w:noWrap/>
          </w:tcPr>
          <w:p w14:paraId="03499A2A"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Kế hoạch triển khai mở rộng</w:t>
            </w:r>
          </w:p>
        </w:tc>
        <w:tc>
          <w:tcPr>
            <w:tcW w:w="1379" w:type="pct"/>
            <w:tcBorders>
              <w:top w:val="single" w:sz="6" w:space="0" w:color="auto"/>
              <w:left w:val="single" w:sz="6" w:space="0" w:color="auto"/>
              <w:bottom w:val="single" w:sz="6" w:space="0" w:color="auto"/>
              <w:right w:val="single" w:sz="6" w:space="0" w:color="auto"/>
            </w:tcBorders>
            <w:noWrap/>
          </w:tcPr>
          <w:p w14:paraId="39ABFD8C" w14:textId="75B7312A" w:rsidR="00BA25AC" w:rsidRPr="00475558"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 xml:space="preserve">DMSpro và </w:t>
            </w:r>
            <w:r w:rsidR="00D344AD">
              <w:rPr>
                <w:rFonts w:ascii="Segoe UI" w:hAnsi="Segoe UI" w:cs="Segoe UI"/>
              </w:rPr>
              <w:t>AFO</w:t>
            </w:r>
          </w:p>
        </w:tc>
      </w:tr>
      <w:tr w:rsidR="00BA25AC" w:rsidRPr="00BB50A1" w14:paraId="3780FAF9" w14:textId="77777777" w:rsidTr="00C360A3">
        <w:trPr>
          <w:tblHeader/>
          <w:jc w:val="center"/>
        </w:trPr>
        <w:tc>
          <w:tcPr>
            <w:tcW w:w="931" w:type="pct"/>
            <w:tcBorders>
              <w:top w:val="nil"/>
              <w:left w:val="single" w:sz="4" w:space="0" w:color="auto"/>
              <w:bottom w:val="nil"/>
              <w:right w:val="single" w:sz="4" w:space="0" w:color="auto"/>
            </w:tcBorders>
            <w:noWrap/>
          </w:tcPr>
          <w:p w14:paraId="692DBF14" w14:textId="77777777" w:rsidR="00BA25AC" w:rsidRPr="00475558" w:rsidRDefault="00BA25AC" w:rsidP="00095E09">
            <w:pPr>
              <w:keepNext/>
              <w:tabs>
                <w:tab w:val="left" w:pos="540"/>
                <w:tab w:val="left" w:pos="1080"/>
                <w:tab w:val="left" w:pos="1620"/>
              </w:tabs>
              <w:spacing w:line="276" w:lineRule="auto"/>
              <w:jc w:val="both"/>
              <w:rPr>
                <w:rFonts w:ascii="Segoe UI" w:hAnsi="Segoe UI" w:cs="Segoe UI"/>
                <w:b/>
              </w:rPr>
            </w:pPr>
          </w:p>
        </w:tc>
        <w:tc>
          <w:tcPr>
            <w:tcW w:w="2689" w:type="pct"/>
            <w:tcBorders>
              <w:top w:val="single" w:sz="6" w:space="0" w:color="auto"/>
              <w:left w:val="single" w:sz="4" w:space="0" w:color="auto"/>
              <w:bottom w:val="single" w:sz="6" w:space="0" w:color="auto"/>
              <w:right w:val="single" w:sz="6" w:space="0" w:color="auto"/>
            </w:tcBorders>
            <w:noWrap/>
          </w:tcPr>
          <w:p w14:paraId="1B084F5D"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Biên bản nghiệm thu tại từng địa điểm triển khai</w:t>
            </w:r>
          </w:p>
        </w:tc>
        <w:tc>
          <w:tcPr>
            <w:tcW w:w="1379" w:type="pct"/>
            <w:tcBorders>
              <w:top w:val="single" w:sz="6" w:space="0" w:color="auto"/>
              <w:left w:val="single" w:sz="6" w:space="0" w:color="auto"/>
              <w:bottom w:val="single" w:sz="6" w:space="0" w:color="auto"/>
              <w:right w:val="single" w:sz="6" w:space="0" w:color="auto"/>
            </w:tcBorders>
            <w:noWrap/>
          </w:tcPr>
          <w:p w14:paraId="28D9683F" w14:textId="0FE61744" w:rsidR="00BA25AC" w:rsidRPr="00475558"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 xml:space="preserve">DMSpro và </w:t>
            </w:r>
            <w:r w:rsidR="00D344AD">
              <w:rPr>
                <w:rFonts w:ascii="Segoe UI" w:hAnsi="Segoe UI" w:cs="Segoe UI"/>
              </w:rPr>
              <w:t>AFO</w:t>
            </w:r>
          </w:p>
        </w:tc>
      </w:tr>
      <w:tr w:rsidR="00BA25AC" w:rsidRPr="00BB50A1" w14:paraId="1BA5ED7E" w14:textId="77777777" w:rsidTr="00C360A3">
        <w:trPr>
          <w:tblHeader/>
          <w:jc w:val="center"/>
        </w:trPr>
        <w:tc>
          <w:tcPr>
            <w:tcW w:w="931" w:type="pct"/>
            <w:tcBorders>
              <w:top w:val="single" w:sz="4" w:space="0" w:color="auto"/>
              <w:left w:val="single" w:sz="6" w:space="0" w:color="auto"/>
              <w:bottom w:val="single" w:sz="4" w:space="0" w:color="auto"/>
              <w:right w:val="single" w:sz="6" w:space="0" w:color="auto"/>
            </w:tcBorders>
            <w:shd w:val="clear" w:color="auto" w:fill="FFFF00"/>
            <w:noWrap/>
          </w:tcPr>
          <w:p w14:paraId="576609DB" w14:textId="77777777" w:rsidR="00BA25AC" w:rsidRPr="00475558" w:rsidRDefault="00BA25AC" w:rsidP="00095E09">
            <w:pPr>
              <w:keepNext/>
              <w:tabs>
                <w:tab w:val="left" w:pos="540"/>
                <w:tab w:val="left" w:pos="1080"/>
                <w:tab w:val="left" w:pos="1620"/>
              </w:tabs>
              <w:spacing w:line="276" w:lineRule="auto"/>
              <w:jc w:val="both"/>
              <w:rPr>
                <w:rFonts w:ascii="Segoe UI" w:hAnsi="Segoe UI" w:cs="Segoe UI"/>
                <w:b/>
                <w:sz w:val="8"/>
                <w:szCs w:val="8"/>
              </w:rPr>
            </w:pPr>
          </w:p>
        </w:tc>
        <w:tc>
          <w:tcPr>
            <w:tcW w:w="2689" w:type="pct"/>
            <w:tcBorders>
              <w:top w:val="single" w:sz="6" w:space="0" w:color="auto"/>
              <w:left w:val="single" w:sz="6" w:space="0" w:color="auto"/>
              <w:bottom w:val="single" w:sz="6" w:space="0" w:color="auto"/>
              <w:right w:val="single" w:sz="6" w:space="0" w:color="auto"/>
            </w:tcBorders>
            <w:shd w:val="clear" w:color="auto" w:fill="FFFF00"/>
            <w:noWrap/>
          </w:tcPr>
          <w:p w14:paraId="00950B73"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c>
          <w:tcPr>
            <w:tcW w:w="1379" w:type="pct"/>
            <w:tcBorders>
              <w:top w:val="single" w:sz="6" w:space="0" w:color="auto"/>
              <w:left w:val="single" w:sz="6" w:space="0" w:color="auto"/>
              <w:bottom w:val="single" w:sz="6" w:space="0" w:color="auto"/>
              <w:right w:val="single" w:sz="6" w:space="0" w:color="auto"/>
            </w:tcBorders>
            <w:shd w:val="clear" w:color="auto" w:fill="FFFF00"/>
            <w:noWrap/>
          </w:tcPr>
          <w:p w14:paraId="70E4FC0A"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sz w:val="8"/>
                <w:szCs w:val="8"/>
              </w:rPr>
            </w:pPr>
          </w:p>
        </w:tc>
      </w:tr>
      <w:tr w:rsidR="00BA25AC" w:rsidRPr="00BB50A1" w14:paraId="76DA9930" w14:textId="77777777" w:rsidTr="00C360A3">
        <w:trPr>
          <w:tblHeader/>
          <w:jc w:val="center"/>
        </w:trPr>
        <w:tc>
          <w:tcPr>
            <w:tcW w:w="931" w:type="pct"/>
            <w:tcBorders>
              <w:top w:val="single" w:sz="4" w:space="0" w:color="auto"/>
              <w:left w:val="single" w:sz="4" w:space="0" w:color="auto"/>
              <w:bottom w:val="single" w:sz="4" w:space="0" w:color="auto"/>
              <w:right w:val="single" w:sz="4" w:space="0" w:color="auto"/>
            </w:tcBorders>
            <w:noWrap/>
          </w:tcPr>
          <w:p w14:paraId="4794C254" w14:textId="2C692A2A" w:rsidR="00BA25AC" w:rsidRPr="00BB50A1" w:rsidRDefault="00BA25AC" w:rsidP="00095E09">
            <w:pPr>
              <w:keepNext/>
              <w:tabs>
                <w:tab w:val="left" w:pos="540"/>
                <w:tab w:val="left" w:pos="1080"/>
                <w:tab w:val="left" w:pos="1620"/>
              </w:tabs>
              <w:spacing w:line="276" w:lineRule="auto"/>
              <w:jc w:val="both"/>
              <w:rPr>
                <w:rFonts w:ascii="Segoe UI" w:hAnsi="Segoe UI" w:cs="Segoe UI"/>
                <w:b/>
              </w:rPr>
            </w:pPr>
            <w:r w:rsidRPr="00475558">
              <w:rPr>
                <w:rFonts w:ascii="Segoe UI" w:hAnsi="Segoe UI" w:cs="Segoe UI"/>
                <w:b/>
              </w:rPr>
              <w:t>K</w:t>
            </w:r>
            <w:r w:rsidRPr="00BB50A1">
              <w:rPr>
                <w:rFonts w:ascii="Segoe UI" w:hAnsi="Segoe UI" w:cs="Segoe UI"/>
                <w:b/>
              </w:rPr>
              <w:t>ết thúc</w:t>
            </w:r>
            <w:r w:rsidR="008766AD" w:rsidRPr="00BB50A1">
              <w:rPr>
                <w:rFonts w:ascii="Segoe UI" w:hAnsi="Segoe UI" w:cs="Segoe UI"/>
                <w:b/>
              </w:rPr>
              <w:t xml:space="preserve"> dự án</w:t>
            </w:r>
          </w:p>
        </w:tc>
        <w:tc>
          <w:tcPr>
            <w:tcW w:w="2689" w:type="pct"/>
            <w:tcBorders>
              <w:top w:val="single" w:sz="6" w:space="0" w:color="auto"/>
              <w:left w:val="single" w:sz="4" w:space="0" w:color="auto"/>
              <w:bottom w:val="single" w:sz="6" w:space="0" w:color="auto"/>
              <w:right w:val="single" w:sz="6" w:space="0" w:color="auto"/>
            </w:tcBorders>
            <w:noWrap/>
          </w:tcPr>
          <w:p w14:paraId="30EFFC44" w14:textId="77777777" w:rsidR="00BA25AC" w:rsidRPr="00BB50A1" w:rsidRDefault="00BA25AC"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Biên bản nghiệm thu tổng thể dự án</w:t>
            </w:r>
          </w:p>
        </w:tc>
        <w:tc>
          <w:tcPr>
            <w:tcW w:w="1379" w:type="pct"/>
            <w:tcBorders>
              <w:top w:val="single" w:sz="6" w:space="0" w:color="auto"/>
              <w:left w:val="single" w:sz="6" w:space="0" w:color="auto"/>
              <w:bottom w:val="single" w:sz="6" w:space="0" w:color="auto"/>
              <w:right w:val="single" w:sz="6" w:space="0" w:color="auto"/>
            </w:tcBorders>
            <w:noWrap/>
          </w:tcPr>
          <w:p w14:paraId="01AD77D3" w14:textId="09173AB0" w:rsidR="00BA25AC" w:rsidRPr="00475558" w:rsidRDefault="008766AD" w:rsidP="00095E09">
            <w:pPr>
              <w:keepNext/>
              <w:tabs>
                <w:tab w:val="left" w:pos="540"/>
                <w:tab w:val="left" w:pos="1080"/>
                <w:tab w:val="left" w:pos="1620"/>
              </w:tabs>
              <w:spacing w:line="276" w:lineRule="auto"/>
              <w:jc w:val="both"/>
              <w:rPr>
                <w:rFonts w:ascii="Segoe UI" w:hAnsi="Segoe UI" w:cs="Segoe UI"/>
              </w:rPr>
            </w:pPr>
            <w:r w:rsidRPr="00BB50A1">
              <w:rPr>
                <w:rFonts w:ascii="Segoe UI" w:hAnsi="Segoe UI" w:cs="Segoe UI"/>
              </w:rPr>
              <w:t xml:space="preserve">DMSpro và </w:t>
            </w:r>
            <w:r w:rsidR="00D344AD">
              <w:rPr>
                <w:rFonts w:ascii="Segoe UI" w:hAnsi="Segoe UI" w:cs="Segoe UI"/>
              </w:rPr>
              <w:t>AFO</w:t>
            </w:r>
          </w:p>
        </w:tc>
      </w:tr>
    </w:tbl>
    <w:p w14:paraId="1E39AC61" w14:textId="54D4F7D7" w:rsidR="002E7912" w:rsidRPr="00475558" w:rsidRDefault="002E7912" w:rsidP="00095E09">
      <w:pPr>
        <w:spacing w:line="276" w:lineRule="auto"/>
        <w:ind w:left="630"/>
        <w:jc w:val="both"/>
        <w:rPr>
          <w:rFonts w:ascii="Segoe UI" w:hAnsi="Segoe UI" w:cs="Segoe UI"/>
          <w:i/>
        </w:rPr>
      </w:pPr>
    </w:p>
    <w:p w14:paraId="0934E29A" w14:textId="77777777" w:rsidR="002E7912" w:rsidRPr="00BB50A1" w:rsidRDefault="002E7912">
      <w:pPr>
        <w:spacing w:after="200" w:line="276" w:lineRule="auto"/>
        <w:rPr>
          <w:rFonts w:ascii="Segoe UI" w:hAnsi="Segoe UI" w:cs="Segoe UI"/>
          <w:i/>
        </w:rPr>
      </w:pPr>
      <w:r w:rsidRPr="00BB50A1">
        <w:rPr>
          <w:rFonts w:ascii="Segoe UI" w:hAnsi="Segoe UI" w:cs="Segoe UI"/>
          <w:i/>
        </w:rPr>
        <w:br w:type="page"/>
      </w:r>
    </w:p>
    <w:p w14:paraId="40399ED0" w14:textId="032AB68E" w:rsidR="00170D85" w:rsidRPr="00BB50A1" w:rsidRDefault="00252600" w:rsidP="007E6584">
      <w:pPr>
        <w:pStyle w:val="Heading3"/>
        <w:spacing w:line="276" w:lineRule="auto"/>
        <w:ind w:hanging="1170"/>
        <w:jc w:val="both"/>
        <w:rPr>
          <w:rFonts w:cs="Segoe UI"/>
        </w:rPr>
      </w:pPr>
      <w:bookmarkStart w:id="59" w:name="_Toc477962848"/>
      <w:r w:rsidRPr="00BB50A1">
        <w:rPr>
          <w:rFonts w:cs="Segoe UI"/>
        </w:rPr>
        <w:t xml:space="preserve">SƠ </w:t>
      </w:r>
      <w:r w:rsidRPr="00BB50A1">
        <w:rPr>
          <w:rFonts w:cs="Segoe UI" w:hint="eastAsia"/>
        </w:rPr>
        <w:t>Đ</w:t>
      </w:r>
      <w:r w:rsidRPr="00BB50A1">
        <w:rPr>
          <w:rFonts w:cs="Segoe UI"/>
        </w:rPr>
        <w:t xml:space="preserve">Ồ TỔ CHỨC DỰ </w:t>
      </w:r>
      <w:r w:rsidRPr="00BB50A1">
        <w:rPr>
          <w:rFonts w:cs="Segoe UI" w:hint="eastAsia"/>
        </w:rPr>
        <w:t>Á</w:t>
      </w:r>
      <w:r w:rsidRPr="00BB50A1">
        <w:rPr>
          <w:rFonts w:cs="Segoe UI"/>
        </w:rPr>
        <w:t>N</w:t>
      </w:r>
      <w:bookmarkEnd w:id="59"/>
    </w:p>
    <w:p w14:paraId="18BC1705" w14:textId="77777777" w:rsidR="001A5FCD" w:rsidRPr="007A1519" w:rsidRDefault="001A5FCD" w:rsidP="007E6584">
      <w:pPr>
        <w:pStyle w:val="Heading4"/>
        <w:spacing w:line="276" w:lineRule="auto"/>
        <w:ind w:left="1498" w:hanging="1138"/>
        <w:jc w:val="both"/>
        <w:rPr>
          <w:rFonts w:cs="Segoe UI"/>
        </w:rPr>
      </w:pPr>
      <w:r w:rsidRPr="007A1519">
        <w:rPr>
          <w:rFonts w:cs="Segoe UI"/>
        </w:rPr>
        <w:t>S</w:t>
      </w:r>
      <w:r w:rsidRPr="007A1519">
        <w:rPr>
          <w:rFonts w:cs="Segoe UI" w:hint="cs"/>
        </w:rPr>
        <w:t>ơ</w:t>
      </w:r>
      <w:r w:rsidRPr="007A1519">
        <w:rPr>
          <w:rFonts w:cs="Segoe UI"/>
        </w:rPr>
        <w:t xml:space="preserve"> </w:t>
      </w:r>
      <w:r w:rsidRPr="007A1519">
        <w:rPr>
          <w:rFonts w:cs="Segoe UI" w:hint="eastAsia"/>
        </w:rPr>
        <w:t>đ</w:t>
      </w:r>
      <w:r w:rsidRPr="007A1519">
        <w:rPr>
          <w:rFonts w:cs="Segoe UI"/>
        </w:rPr>
        <w:t xml:space="preserve">ồ tổ chức triển khai dự </w:t>
      </w:r>
      <w:r w:rsidRPr="007A1519">
        <w:rPr>
          <w:rFonts w:cs="Segoe UI" w:hint="eastAsia"/>
        </w:rPr>
        <w:t>á</w:t>
      </w:r>
      <w:r w:rsidRPr="007A1519">
        <w:rPr>
          <w:rFonts w:cs="Segoe UI"/>
        </w:rPr>
        <w:t>n</w:t>
      </w:r>
    </w:p>
    <w:p w14:paraId="02CBE633" w14:textId="5B332124" w:rsidR="001A5FCD" w:rsidRPr="007A1519" w:rsidRDefault="00475558" w:rsidP="001A5FCD">
      <w:pPr>
        <w:widowControl w:val="0"/>
        <w:tabs>
          <w:tab w:val="left" w:pos="8685"/>
        </w:tabs>
        <w:spacing w:before="120" w:line="276" w:lineRule="auto"/>
        <w:jc w:val="center"/>
        <w:rPr>
          <w:rFonts w:ascii="Segoe UI" w:eastAsia="MS Mincho" w:hAnsi="Segoe UI" w:cs="Segoe UI"/>
          <w:snapToGrid w:val="0"/>
        </w:rPr>
      </w:pPr>
      <w:r>
        <w:rPr>
          <w:noProof/>
        </w:rPr>
        <w:drawing>
          <wp:inline distT="0" distB="0" distL="0" distR="0" wp14:anchorId="4B133DEF" wp14:editId="1E210D7B">
            <wp:extent cx="5943600" cy="4255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55770"/>
                    </a:xfrm>
                    <a:prstGeom prst="rect">
                      <a:avLst/>
                    </a:prstGeom>
                  </pic:spPr>
                </pic:pic>
              </a:graphicData>
            </a:graphic>
          </wp:inline>
        </w:drawing>
      </w:r>
    </w:p>
    <w:p w14:paraId="7C24D56C" w14:textId="77777777" w:rsidR="00600DB5" w:rsidRPr="007A1519" w:rsidRDefault="00600DB5" w:rsidP="007E6584">
      <w:pPr>
        <w:pStyle w:val="Heading4"/>
        <w:spacing w:line="276" w:lineRule="auto"/>
        <w:ind w:left="1498" w:hanging="1138"/>
        <w:jc w:val="both"/>
        <w:rPr>
          <w:rFonts w:cs="Segoe UI"/>
        </w:rPr>
      </w:pPr>
      <w:r w:rsidRPr="00475558">
        <w:rPr>
          <w:rFonts w:cs="Segoe UI"/>
        </w:rPr>
        <w:t>Vai trò và trác</w:t>
      </w:r>
      <w:r w:rsidRPr="007A1519">
        <w:rPr>
          <w:rFonts w:cs="Segoe UI"/>
        </w:rPr>
        <w:t xml:space="preserve">h nhiệm </w:t>
      </w:r>
    </w:p>
    <w:p w14:paraId="2C1C9768" w14:textId="77777777" w:rsidR="00600DB5" w:rsidRPr="007A1519" w:rsidRDefault="00600DB5" w:rsidP="00B7534C">
      <w:pPr>
        <w:pStyle w:val="ListParagraph"/>
        <w:numPr>
          <w:ilvl w:val="0"/>
          <w:numId w:val="42"/>
        </w:numPr>
        <w:tabs>
          <w:tab w:val="left" w:pos="1440"/>
        </w:tabs>
        <w:spacing w:before="120" w:after="120" w:line="276" w:lineRule="auto"/>
        <w:contextualSpacing w:val="0"/>
        <w:jc w:val="both"/>
        <w:rPr>
          <w:rFonts w:ascii="Segoe UI" w:eastAsia="MS Mincho" w:hAnsi="Segoe UI" w:cs="Segoe UI"/>
          <w:snapToGrid w:val="0"/>
          <w:vanish/>
          <w:u w:val="single"/>
          <w:lang w:eastAsia="x-none"/>
        </w:rPr>
      </w:pPr>
    </w:p>
    <w:p w14:paraId="5FE93E55" w14:textId="77777777" w:rsidR="00600DB5" w:rsidRPr="007A1519" w:rsidRDefault="00600DB5" w:rsidP="00B7534C">
      <w:pPr>
        <w:pStyle w:val="ListParagraph"/>
        <w:numPr>
          <w:ilvl w:val="0"/>
          <w:numId w:val="42"/>
        </w:numPr>
        <w:tabs>
          <w:tab w:val="left" w:pos="1440"/>
        </w:tabs>
        <w:spacing w:before="120" w:after="120" w:line="276" w:lineRule="auto"/>
        <w:contextualSpacing w:val="0"/>
        <w:jc w:val="both"/>
        <w:rPr>
          <w:rFonts w:ascii="Segoe UI" w:eastAsia="MS Mincho" w:hAnsi="Segoe UI" w:cs="Segoe UI"/>
          <w:snapToGrid w:val="0"/>
          <w:vanish/>
          <w:u w:val="single"/>
          <w:lang w:eastAsia="x-none"/>
        </w:rPr>
      </w:pPr>
    </w:p>
    <w:p w14:paraId="12091CA5" w14:textId="77777777" w:rsidR="00600DB5" w:rsidRPr="007A1519" w:rsidRDefault="00600DB5" w:rsidP="00B7534C">
      <w:pPr>
        <w:pStyle w:val="ListParagraph"/>
        <w:numPr>
          <w:ilvl w:val="1"/>
          <w:numId w:val="42"/>
        </w:numPr>
        <w:tabs>
          <w:tab w:val="left" w:pos="1440"/>
        </w:tabs>
        <w:spacing w:before="120" w:after="120" w:line="276" w:lineRule="auto"/>
        <w:contextualSpacing w:val="0"/>
        <w:jc w:val="both"/>
        <w:rPr>
          <w:rFonts w:ascii="Segoe UI" w:eastAsia="MS Mincho" w:hAnsi="Segoe UI" w:cs="Segoe UI"/>
          <w:snapToGrid w:val="0"/>
          <w:vanish/>
          <w:u w:val="single"/>
          <w:lang w:eastAsia="x-none"/>
        </w:rPr>
      </w:pPr>
    </w:p>
    <w:p w14:paraId="029CB0A6" w14:textId="77777777" w:rsidR="00600DB5" w:rsidRPr="007A1519" w:rsidRDefault="00600DB5" w:rsidP="007F4696">
      <w:pPr>
        <w:pStyle w:val="Heading5"/>
        <w:ind w:left="1728"/>
        <w:rPr>
          <w:rFonts w:cs="Segoe UI"/>
        </w:rPr>
      </w:pPr>
      <w:r w:rsidRPr="00475558">
        <w:rPr>
          <w:rFonts w:cs="Segoe UI"/>
        </w:rPr>
        <w:t>Ban Ch</w:t>
      </w:r>
      <w:r w:rsidRPr="007A1519">
        <w:rPr>
          <w:rFonts w:cs="Segoe UI"/>
        </w:rPr>
        <w:t xml:space="preserve">ỉ </w:t>
      </w:r>
      <w:r w:rsidRPr="007A1519">
        <w:rPr>
          <w:rFonts w:cs="Segoe UI" w:hint="eastAsia"/>
        </w:rPr>
        <w:t>Đ</w:t>
      </w:r>
      <w:r w:rsidRPr="007A1519">
        <w:rPr>
          <w:rFonts w:cs="Segoe UI"/>
        </w:rPr>
        <w:t xml:space="preserve">ạo Dự Án </w:t>
      </w:r>
    </w:p>
    <w:p w14:paraId="50318774" w14:textId="538B4C8D" w:rsidR="00600DB5" w:rsidRPr="007A1519" w:rsidRDefault="00600DB5" w:rsidP="00B7534C">
      <w:pPr>
        <w:pStyle w:val="ListParagraph"/>
        <w:numPr>
          <w:ilvl w:val="0"/>
          <w:numId w:val="35"/>
        </w:numPr>
        <w:spacing w:before="120" w:after="60"/>
        <w:ind w:left="1440"/>
        <w:contextualSpacing w:val="0"/>
        <w:jc w:val="both"/>
        <w:rPr>
          <w:rFonts w:ascii="Segoe UI" w:hAnsi="Segoe UI" w:cs="Segoe UI"/>
        </w:rPr>
      </w:pPr>
      <w:r w:rsidRPr="007A1519">
        <w:rPr>
          <w:rFonts w:ascii="Segoe UI" w:hAnsi="Segoe UI" w:cs="Segoe UI"/>
        </w:rPr>
        <w:t xml:space="preserve">Thành phần bao gồm các thành viên trong hội đồng quản trị, trong ban Tổng Giám Đốc hoặc được chỉ định bởi tổng giám đốc </w:t>
      </w:r>
      <w:r w:rsidR="00D344AD">
        <w:rPr>
          <w:rFonts w:ascii="Segoe UI" w:hAnsi="Segoe UI" w:cs="Segoe UI"/>
        </w:rPr>
        <w:t>AFO</w:t>
      </w:r>
      <w:r w:rsidRPr="007A1519">
        <w:rPr>
          <w:rFonts w:ascii="Segoe UI" w:hAnsi="Segoe UI" w:cs="Segoe UI"/>
        </w:rPr>
        <w:t xml:space="preserve"> và DMSpro.</w:t>
      </w:r>
    </w:p>
    <w:p w14:paraId="17263AFF" w14:textId="77777777" w:rsidR="00600DB5" w:rsidRPr="007A1519" w:rsidRDefault="00600DB5" w:rsidP="00B7534C">
      <w:pPr>
        <w:pStyle w:val="ListParagraph"/>
        <w:numPr>
          <w:ilvl w:val="0"/>
          <w:numId w:val="35"/>
        </w:numPr>
        <w:spacing w:before="120" w:after="60"/>
        <w:ind w:left="1440"/>
        <w:contextualSpacing w:val="0"/>
        <w:jc w:val="both"/>
        <w:rPr>
          <w:rFonts w:ascii="Segoe UI" w:hAnsi="Segoe UI" w:cs="Segoe UI"/>
        </w:rPr>
      </w:pPr>
      <w:r w:rsidRPr="007A1519">
        <w:rPr>
          <w:rFonts w:ascii="Segoe UI" w:hAnsi="Segoe UI" w:cs="Segoe UI"/>
        </w:rPr>
        <w:t>Trách nhiệm của Ban Chỉ Đạo dự án là đảm bảo đạt được các mục tiêu của dự án đúng thời hạn và đúng ngân sách đã phân bổ, cụ thể là:</w:t>
      </w:r>
    </w:p>
    <w:p w14:paraId="30B2088D" w14:textId="77777777" w:rsidR="00600DB5" w:rsidRPr="007A1519" w:rsidRDefault="00600DB5" w:rsidP="00B7534C">
      <w:pPr>
        <w:pStyle w:val="ListParagraph"/>
        <w:numPr>
          <w:ilvl w:val="1"/>
          <w:numId w:val="35"/>
        </w:numPr>
        <w:spacing w:before="120" w:after="60"/>
        <w:ind w:left="2070"/>
        <w:contextualSpacing w:val="0"/>
        <w:jc w:val="both"/>
        <w:rPr>
          <w:rFonts w:ascii="Segoe UI" w:hAnsi="Segoe UI" w:cs="Segoe UI"/>
        </w:rPr>
      </w:pPr>
      <w:r w:rsidRPr="007A1519">
        <w:rPr>
          <w:rFonts w:ascii="Segoe UI" w:hAnsi="Segoe UI" w:cs="Segoe UI"/>
        </w:rPr>
        <w:t>Mục tiêu và phạm vi dự án phải được định nghĩa chính xác;</w:t>
      </w:r>
    </w:p>
    <w:p w14:paraId="38FEE0BD" w14:textId="77777777" w:rsidR="00600DB5" w:rsidRPr="007A1519" w:rsidRDefault="00600DB5" w:rsidP="00B7534C">
      <w:pPr>
        <w:pStyle w:val="ListParagraph"/>
        <w:numPr>
          <w:ilvl w:val="1"/>
          <w:numId w:val="35"/>
        </w:numPr>
        <w:spacing w:before="120" w:after="60"/>
        <w:ind w:left="2070"/>
        <w:contextualSpacing w:val="0"/>
        <w:jc w:val="both"/>
        <w:rPr>
          <w:rFonts w:ascii="Segoe UI" w:hAnsi="Segoe UI" w:cs="Segoe UI"/>
        </w:rPr>
      </w:pPr>
      <w:r w:rsidRPr="007A1519">
        <w:rPr>
          <w:rFonts w:ascii="Segoe UI" w:hAnsi="Segoe UI" w:cs="Segoe UI"/>
        </w:rPr>
        <w:t>Xem xét và phê chuẩn các kế hoạch chất lượng và kế hoạch của dự án do Giám đốc dự án đệ trình lên;</w:t>
      </w:r>
    </w:p>
    <w:p w14:paraId="2500927F" w14:textId="77777777" w:rsidR="00600DB5" w:rsidRPr="007A1519" w:rsidRDefault="00600DB5" w:rsidP="00B7534C">
      <w:pPr>
        <w:pStyle w:val="ListParagraph"/>
        <w:numPr>
          <w:ilvl w:val="1"/>
          <w:numId w:val="35"/>
        </w:numPr>
        <w:spacing w:before="120" w:after="60"/>
        <w:ind w:left="2070"/>
        <w:contextualSpacing w:val="0"/>
        <w:jc w:val="both"/>
        <w:rPr>
          <w:rFonts w:ascii="Segoe UI" w:hAnsi="Segoe UI" w:cs="Segoe UI"/>
        </w:rPr>
      </w:pPr>
      <w:r w:rsidRPr="007A1519">
        <w:rPr>
          <w:rFonts w:ascii="Segoe UI" w:hAnsi="Segoe UI" w:cs="Segoe UI"/>
        </w:rPr>
        <w:t>Giải quyết các vướng mắc nảy sinh mà đội dự án hai bên không tự xử lý hoặc quyết định được;</w:t>
      </w:r>
    </w:p>
    <w:p w14:paraId="2200D1D4" w14:textId="77777777" w:rsidR="00600DB5" w:rsidRPr="007A1519" w:rsidRDefault="00600DB5" w:rsidP="00B7534C">
      <w:pPr>
        <w:pStyle w:val="ListParagraph"/>
        <w:numPr>
          <w:ilvl w:val="1"/>
          <w:numId w:val="35"/>
        </w:numPr>
        <w:spacing w:before="120" w:after="60"/>
        <w:ind w:left="2070"/>
        <w:contextualSpacing w:val="0"/>
        <w:jc w:val="both"/>
        <w:rPr>
          <w:rFonts w:ascii="Segoe UI" w:hAnsi="Segoe UI" w:cs="Segoe UI"/>
        </w:rPr>
      </w:pPr>
      <w:r w:rsidRPr="007A1519">
        <w:rPr>
          <w:rFonts w:ascii="Segoe UI" w:hAnsi="Segoe UI" w:cs="Segoe UI"/>
        </w:rPr>
        <w:t>Tham dự các cuộc họp tổng kết giai đoạn thực hiện và chỉ đạo.</w:t>
      </w:r>
    </w:p>
    <w:p w14:paraId="147E74A1" w14:textId="77777777" w:rsidR="00600DB5" w:rsidRPr="007A1519" w:rsidRDefault="00600DB5" w:rsidP="00600DB5">
      <w:pPr>
        <w:pStyle w:val="Heading5"/>
        <w:ind w:left="1728"/>
        <w:rPr>
          <w:rFonts w:cs="Segoe UI"/>
        </w:rPr>
      </w:pPr>
      <w:r w:rsidRPr="00475558">
        <w:rPr>
          <w:rFonts w:cs="Segoe UI"/>
        </w:rPr>
        <w:t>Ban C</w:t>
      </w:r>
      <w:r w:rsidRPr="007A1519">
        <w:rPr>
          <w:rFonts w:cs="Segoe UI"/>
        </w:rPr>
        <w:t xml:space="preserve">ố Vấn </w:t>
      </w:r>
    </w:p>
    <w:p w14:paraId="524D0A52" w14:textId="22049B56" w:rsidR="00600DB5" w:rsidRPr="007A1519" w:rsidRDefault="00600DB5" w:rsidP="00B7534C">
      <w:pPr>
        <w:numPr>
          <w:ilvl w:val="0"/>
          <w:numId w:val="32"/>
        </w:numPr>
        <w:tabs>
          <w:tab w:val="clear" w:pos="1800"/>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Thành phần bao gồm các thành viên có kinh nghiệm triển khai dự án ở </w:t>
      </w:r>
      <w:r w:rsidR="00D344AD">
        <w:rPr>
          <w:rFonts w:ascii="Segoe UI" w:hAnsi="Segoe UI" w:cs="Segoe UI"/>
          <w:lang w:eastAsia="ja-JP"/>
        </w:rPr>
        <w:t>AFO</w:t>
      </w:r>
      <w:r w:rsidRPr="007A1519">
        <w:rPr>
          <w:rFonts w:ascii="Segoe UI" w:hAnsi="Segoe UI" w:cs="Segoe UI"/>
          <w:lang w:eastAsia="ja-JP"/>
        </w:rPr>
        <w:t xml:space="preserve"> hoặc nằm trong ban tổng giám đốc để hỗ trợ kịp thời cho Giám đốc dự án giải quyết vấn đề </w:t>
      </w:r>
    </w:p>
    <w:p w14:paraId="7091D0B7" w14:textId="77777777" w:rsidR="00600DB5" w:rsidRPr="007A1519" w:rsidRDefault="00600DB5" w:rsidP="00B7534C">
      <w:pPr>
        <w:numPr>
          <w:ilvl w:val="0"/>
          <w:numId w:val="34"/>
        </w:numPr>
        <w:tabs>
          <w:tab w:val="left" w:pos="1440"/>
        </w:tabs>
        <w:spacing w:before="120" w:after="120" w:line="276" w:lineRule="auto"/>
        <w:ind w:left="990" w:firstLine="0"/>
        <w:jc w:val="both"/>
        <w:rPr>
          <w:rFonts w:ascii="Segoe UI" w:hAnsi="Segoe UI" w:cs="Segoe UI"/>
          <w:i/>
          <w:color w:val="4BACC6" w:themeColor="accent5"/>
          <w:lang w:eastAsia="ja-JP"/>
        </w:rPr>
      </w:pPr>
      <w:r w:rsidRPr="007A1519">
        <w:rPr>
          <w:rFonts w:ascii="Segoe UI" w:hAnsi="Segoe UI" w:cs="Segoe UI"/>
          <w:lang w:eastAsia="ja-JP"/>
        </w:rPr>
        <w:t xml:space="preserve">Hỗ trợ Quản Trị Dự Án giải quyết các xung đột trong dự án </w:t>
      </w:r>
    </w:p>
    <w:p w14:paraId="2500F006" w14:textId="25C7EB1D" w:rsidR="00600DB5" w:rsidRPr="007A1519" w:rsidRDefault="00600DB5" w:rsidP="00B7534C">
      <w:pPr>
        <w:numPr>
          <w:ilvl w:val="0"/>
          <w:numId w:val="34"/>
        </w:numPr>
        <w:tabs>
          <w:tab w:val="left" w:pos="1440"/>
        </w:tabs>
        <w:spacing w:before="120" w:after="120" w:line="276" w:lineRule="auto"/>
        <w:ind w:left="990" w:firstLine="0"/>
        <w:jc w:val="both"/>
        <w:rPr>
          <w:rFonts w:ascii="Segoe UI" w:hAnsi="Segoe UI" w:cs="Segoe UI"/>
          <w:i/>
          <w:color w:val="4BACC6" w:themeColor="accent5"/>
          <w:lang w:eastAsia="ja-JP"/>
        </w:rPr>
      </w:pPr>
      <w:r w:rsidRPr="007A1519">
        <w:rPr>
          <w:rFonts w:ascii="Segoe UI" w:hAnsi="Segoe UI" w:cs="Segoe UI"/>
          <w:lang w:eastAsia="ja-JP"/>
        </w:rPr>
        <w:t xml:space="preserve">Về phía </w:t>
      </w:r>
      <w:r w:rsidR="00D344AD">
        <w:rPr>
          <w:rFonts w:ascii="Segoe UI" w:hAnsi="Segoe UI" w:cs="Segoe UI"/>
          <w:lang w:eastAsia="ja-JP"/>
        </w:rPr>
        <w:t>AFO</w:t>
      </w:r>
      <w:r w:rsidRPr="007A1519">
        <w:rPr>
          <w:rFonts w:ascii="Segoe UI" w:hAnsi="Segoe UI" w:cs="Segoe UI"/>
          <w:lang w:eastAsia="ja-JP"/>
        </w:rPr>
        <w:t xml:space="preserve">, là người quyết định cuối cùng về qui trình nghiệp vụ tương lai khi hai đội dự án không thống nhất được ý kiến </w:t>
      </w:r>
    </w:p>
    <w:p w14:paraId="3004CD41" w14:textId="77777777" w:rsidR="00600DB5" w:rsidRPr="007A1519" w:rsidRDefault="00600DB5" w:rsidP="007F4696">
      <w:pPr>
        <w:pStyle w:val="Heading5"/>
        <w:ind w:left="1728"/>
        <w:rPr>
          <w:rFonts w:cs="Segoe UI"/>
        </w:rPr>
      </w:pPr>
      <w:r w:rsidRPr="00475558">
        <w:rPr>
          <w:rFonts w:cs="Segoe UI"/>
        </w:rPr>
        <w:t>Qu</w:t>
      </w:r>
      <w:r w:rsidRPr="007A1519">
        <w:rPr>
          <w:rFonts w:cs="Segoe UI"/>
        </w:rPr>
        <w:t xml:space="preserve">ản Trị Dự Án </w:t>
      </w:r>
    </w:p>
    <w:p w14:paraId="4342FD7F" w14:textId="01938C35" w:rsidR="00600DB5" w:rsidRPr="007A1519" w:rsidRDefault="00600DB5" w:rsidP="00B7534C">
      <w:pPr>
        <w:pStyle w:val="ListParagraph"/>
        <w:numPr>
          <w:ilvl w:val="0"/>
          <w:numId w:val="44"/>
        </w:numPr>
        <w:spacing w:before="120" w:after="60"/>
        <w:ind w:left="1080"/>
        <w:contextualSpacing w:val="0"/>
        <w:jc w:val="both"/>
        <w:rPr>
          <w:rFonts w:ascii="Segoe UI" w:hAnsi="Segoe UI" w:cs="Segoe UI"/>
        </w:rPr>
      </w:pPr>
      <w:r w:rsidRPr="007A1519">
        <w:rPr>
          <w:rFonts w:ascii="Segoe UI" w:hAnsi="Segoe UI" w:cs="Segoe UI"/>
        </w:rPr>
        <w:t xml:space="preserve">Thành phần bao gồm các thành viên có kinh nghiệm triển khai dự </w:t>
      </w:r>
      <w:proofErr w:type="gramStart"/>
      <w:r w:rsidRPr="007A1519">
        <w:rPr>
          <w:rFonts w:ascii="Segoe UI" w:hAnsi="Segoe UI" w:cs="Segoe UI"/>
        </w:rPr>
        <w:t>án</w:t>
      </w:r>
      <w:proofErr w:type="gramEnd"/>
      <w:r w:rsidRPr="007A1519">
        <w:rPr>
          <w:rFonts w:ascii="Segoe UI" w:hAnsi="Segoe UI" w:cs="Segoe UI"/>
        </w:rPr>
        <w:t xml:space="preserve"> hoặc nằm trong Ban Giám Đốc, được chỉ định bởi tổng giám đốc </w:t>
      </w:r>
      <w:r w:rsidR="00D344AD">
        <w:rPr>
          <w:rFonts w:ascii="Segoe UI" w:hAnsi="Segoe UI" w:cs="Segoe UI"/>
        </w:rPr>
        <w:t>AFO</w:t>
      </w:r>
      <w:r w:rsidRPr="007A1519">
        <w:rPr>
          <w:rFonts w:ascii="Segoe UI" w:hAnsi="Segoe UI" w:cs="Segoe UI"/>
        </w:rPr>
        <w:t xml:space="preserve"> và DMSpro.</w:t>
      </w:r>
    </w:p>
    <w:p w14:paraId="7C03C487" w14:textId="77777777" w:rsidR="00600DB5" w:rsidRPr="007A1519" w:rsidRDefault="00600DB5" w:rsidP="00B7534C">
      <w:pPr>
        <w:pStyle w:val="ListParagraph"/>
        <w:numPr>
          <w:ilvl w:val="0"/>
          <w:numId w:val="44"/>
        </w:numPr>
        <w:spacing w:before="120" w:after="60"/>
        <w:ind w:left="1080"/>
        <w:contextualSpacing w:val="0"/>
        <w:jc w:val="both"/>
        <w:rPr>
          <w:rFonts w:ascii="Segoe UI" w:hAnsi="Segoe UI" w:cs="Segoe UI"/>
        </w:rPr>
      </w:pPr>
      <w:r w:rsidRPr="007A1519">
        <w:rPr>
          <w:rFonts w:ascii="Segoe UI" w:hAnsi="Segoe UI" w:cs="Segoe UI"/>
        </w:rPr>
        <w:t xml:space="preserve">Quản Trị Dự Án chịu trách nhiệm chính trong việc thực hiện dự án </w:t>
      </w:r>
      <w:proofErr w:type="gramStart"/>
      <w:r w:rsidRPr="007A1519">
        <w:rPr>
          <w:rFonts w:ascii="Segoe UI" w:hAnsi="Segoe UI" w:cs="Segoe UI"/>
        </w:rPr>
        <w:t>theo</w:t>
      </w:r>
      <w:proofErr w:type="gramEnd"/>
      <w:r w:rsidRPr="007A1519">
        <w:rPr>
          <w:rFonts w:ascii="Segoe UI" w:hAnsi="Segoe UI" w:cs="Segoe UI"/>
        </w:rPr>
        <w:t xml:space="preserve"> đúng cam kết, đúng tiến độ, kế hoạch và trong phạm vi ngân sách dự án. Cụ thể: </w:t>
      </w:r>
    </w:p>
    <w:p w14:paraId="3797759D" w14:textId="14768A79" w:rsidR="00600DB5" w:rsidRPr="007A1519" w:rsidRDefault="00D344AD" w:rsidP="00B7534C">
      <w:pPr>
        <w:pStyle w:val="ListParagraph"/>
        <w:numPr>
          <w:ilvl w:val="0"/>
          <w:numId w:val="45"/>
        </w:numPr>
        <w:spacing w:before="120" w:after="60"/>
        <w:contextualSpacing w:val="0"/>
        <w:jc w:val="both"/>
        <w:rPr>
          <w:rFonts w:ascii="Segoe UI" w:hAnsi="Segoe UI" w:cs="Segoe UI"/>
          <w:b/>
        </w:rPr>
      </w:pPr>
      <w:r>
        <w:rPr>
          <w:rFonts w:ascii="Segoe UI" w:hAnsi="Segoe UI" w:cs="Segoe UI"/>
          <w:b/>
        </w:rPr>
        <w:t>AFO</w:t>
      </w:r>
      <w:r w:rsidR="00600DB5" w:rsidRPr="007A1519">
        <w:rPr>
          <w:rFonts w:ascii="Segoe UI" w:hAnsi="Segoe UI" w:cs="Segoe UI"/>
          <w:b/>
        </w:rPr>
        <w:t>:</w:t>
      </w:r>
    </w:p>
    <w:p w14:paraId="4887EA91"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Đảm bảo việc nghiệm thu và ký kết giao nhận sản phẩm bàn giao của dự án diễn ra theo đúng kế hoạch;</w:t>
      </w:r>
    </w:p>
    <w:p w14:paraId="213E910C" w14:textId="22AB06CC"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 xml:space="preserve">Đảm bảo các nguồn lực của </w:t>
      </w:r>
      <w:r w:rsidR="00D344AD">
        <w:rPr>
          <w:rFonts w:ascii="Segoe UI" w:hAnsi="Segoe UI" w:cs="Segoe UI"/>
        </w:rPr>
        <w:t>AFO</w:t>
      </w:r>
      <w:r w:rsidRPr="007A1519">
        <w:rPr>
          <w:rFonts w:ascii="Segoe UI" w:hAnsi="Segoe UI" w:cs="Segoe UI"/>
        </w:rPr>
        <w:t>, như đã nêu ra trong kế hoạch dự án và kế hoạch quản lý chất lượng, sẽ sẵn sàng tham gia dự án vào thời điểm xác định;</w:t>
      </w:r>
    </w:p>
    <w:p w14:paraId="784F4110" w14:textId="16307FFD"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 xml:space="preserve">Tổ chức phối hợp thực hiện các trách nhiệm phía bên </w:t>
      </w:r>
      <w:r w:rsidR="00D344AD">
        <w:rPr>
          <w:rFonts w:ascii="Segoe UI" w:hAnsi="Segoe UI" w:cs="Segoe UI"/>
        </w:rPr>
        <w:t>AFO</w:t>
      </w:r>
      <w:r w:rsidRPr="007A1519">
        <w:rPr>
          <w:rFonts w:ascii="Segoe UI" w:hAnsi="Segoe UI" w:cs="Segoe UI"/>
        </w:rPr>
        <w:t>;</w:t>
      </w:r>
    </w:p>
    <w:p w14:paraId="137FFC80"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 xml:space="preserve">Giám sát tiến độ công việc dự án; giám sát việc sử dụng ngân sách, nhân lực, và phương pháp triển khai dự án của DMSpro; </w:t>
      </w:r>
    </w:p>
    <w:p w14:paraId="30066D61"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Giám sát quy trình quản lý thay đổi, đảm bảo có những trao đổi cần thiết trong công ty liên quan đến tất cả các khía cạnh chịu ảnh hưởng của thay đổi;</w:t>
      </w:r>
    </w:p>
    <w:p w14:paraId="019EE288"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Xác nhận các kế hoạch của dự án được chuẩn bị bởi Quản Trị Dự Án DMSpro, và các trưởng nhóm;</w:t>
      </w:r>
    </w:p>
    <w:p w14:paraId="4765290A"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Xác nhận các kết quả chuyển giao của dự án; phê duyệt hóa đơn</w:t>
      </w:r>
    </w:p>
    <w:p w14:paraId="0EE42FDE"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Xác nhận Biên bản nghiệm thu và thanh lý hợp đồng;</w:t>
      </w:r>
    </w:p>
    <w:p w14:paraId="630CFE4F"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 xml:space="preserve">Cùng với Quản Trị Dự Án của DMSpro quản lý rủi ro và các vấn đề phát sinh từ các nhóm dự án. </w:t>
      </w:r>
    </w:p>
    <w:p w14:paraId="0485126A"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Tham dự các cuộc họp dự án hàng tuần, các cuộc họp của Ban Giám Đốc;</w:t>
      </w:r>
    </w:p>
    <w:p w14:paraId="00202DB3" w14:textId="77777777" w:rsidR="00600DB5" w:rsidRPr="007A1519" w:rsidRDefault="00600DB5" w:rsidP="00B7534C">
      <w:pPr>
        <w:pStyle w:val="ListParagraph"/>
        <w:numPr>
          <w:ilvl w:val="0"/>
          <w:numId w:val="45"/>
        </w:numPr>
        <w:spacing w:before="120" w:after="60"/>
        <w:contextualSpacing w:val="0"/>
        <w:jc w:val="both"/>
        <w:rPr>
          <w:rFonts w:ascii="Segoe UI" w:hAnsi="Segoe UI" w:cs="Segoe UI"/>
          <w:b/>
        </w:rPr>
      </w:pPr>
      <w:r w:rsidRPr="007A1519">
        <w:rPr>
          <w:rFonts w:ascii="Segoe UI" w:hAnsi="Segoe UI" w:cs="Segoe UI"/>
          <w:b/>
        </w:rPr>
        <w:t>DMSpro:</w:t>
      </w:r>
    </w:p>
    <w:p w14:paraId="6D85E08D"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Xây dựng phương pháp tiếp cận của dự án, chiến lược quản lý rủi ro, kế hoạch kiểm duyệt chất lượng và tổ chức dự án;</w:t>
      </w:r>
    </w:p>
    <w:p w14:paraId="440467BA"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Phát triển các kế hoạch/lịch trình dự án cùng với các trưởng nhóm;</w:t>
      </w:r>
    </w:p>
    <w:p w14:paraId="780C1F03"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Quản lý và giao nhiệm vụ cho thành viên dự án;</w:t>
      </w:r>
    </w:p>
    <w:p w14:paraId="040EAB22" w14:textId="4DE48720"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 xml:space="preserve">Làm việc với Quản Trị Dự Án của </w:t>
      </w:r>
      <w:r w:rsidR="00D344AD">
        <w:rPr>
          <w:rFonts w:ascii="Segoe UI" w:hAnsi="Segoe UI" w:cs="Segoe UI"/>
        </w:rPr>
        <w:t>AFO</w:t>
      </w:r>
      <w:r w:rsidRPr="007A1519">
        <w:rPr>
          <w:rFonts w:ascii="Segoe UI" w:hAnsi="Segoe UI" w:cs="Segoe UI"/>
        </w:rPr>
        <w:t xml:space="preserve"> để đảm bảo rằng các nguồn lực của </w:t>
      </w:r>
      <w:r w:rsidR="00D344AD">
        <w:rPr>
          <w:rFonts w:ascii="Segoe UI" w:hAnsi="Segoe UI" w:cs="Segoe UI"/>
        </w:rPr>
        <w:t>AFO</w:t>
      </w:r>
      <w:r w:rsidRPr="007A1519">
        <w:rPr>
          <w:rFonts w:ascii="Segoe UI" w:hAnsi="Segoe UI" w:cs="Segoe UI"/>
        </w:rPr>
        <w:t xml:space="preserve"> được cung cấp đầy đủ để DMSpro có thể hoàn thành những cam kết và nghĩa vụ với </w:t>
      </w:r>
      <w:r w:rsidR="00D344AD">
        <w:rPr>
          <w:rFonts w:ascii="Segoe UI" w:hAnsi="Segoe UI" w:cs="Segoe UI"/>
        </w:rPr>
        <w:t>AFO</w:t>
      </w:r>
      <w:r w:rsidRPr="007A1519">
        <w:rPr>
          <w:rFonts w:ascii="Segoe UI" w:hAnsi="Segoe UI" w:cs="Segoe UI"/>
        </w:rPr>
        <w:t>;</w:t>
      </w:r>
    </w:p>
    <w:p w14:paraId="41C7E056"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Quản lý, giải quyết các vấn đề được trình lên từ các nhóm dự án;</w:t>
      </w:r>
    </w:p>
    <w:p w14:paraId="2BF62ACB"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Kiểm soát nhân sự và tiến độ đối chiếu với kế hoạch dự án và kiểm soát các sản phẩm bàn giao đối chiếu với tiêu chuẩn trong kế hoạch quản lý chất lượng;</w:t>
      </w:r>
    </w:p>
    <w:p w14:paraId="1DD488A3"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Phê duyệt các hạng mục bàn giao của dự án, bảo đảm chất lượng và sự hoàn thành đúng tiến độ của tất cả các sản phẩm bàn giao;</w:t>
      </w:r>
    </w:p>
    <w:p w14:paraId="7D8A955A"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 xml:space="preserve">Thường xuyên báo cáo về tiến độ dự án. Nhấn mạnh các vấn đề cần phải đưa lên Ban Giám Đốc Dự </w:t>
      </w:r>
      <w:proofErr w:type="gramStart"/>
      <w:r w:rsidRPr="007A1519">
        <w:rPr>
          <w:rFonts w:ascii="Segoe UI" w:hAnsi="Segoe UI" w:cs="Segoe UI"/>
        </w:rPr>
        <w:t>Án</w:t>
      </w:r>
      <w:proofErr w:type="gramEnd"/>
      <w:r w:rsidRPr="007A1519">
        <w:rPr>
          <w:rFonts w:ascii="Segoe UI" w:hAnsi="Segoe UI" w:cs="Segoe UI"/>
        </w:rPr>
        <w:t>, Ban Chỉ Đạo Dự Án, đặc biệt là những vấn đề có ảnh hưởng đến phạm vi dự án dẫn tới những tác động về chi phí và tiến độ dự án.</w:t>
      </w:r>
    </w:p>
    <w:p w14:paraId="48908A1E" w14:textId="77777777" w:rsidR="00600DB5" w:rsidRPr="007A1519" w:rsidRDefault="00600DB5" w:rsidP="00B7534C">
      <w:pPr>
        <w:pStyle w:val="ListParagraph"/>
        <w:numPr>
          <w:ilvl w:val="1"/>
          <w:numId w:val="44"/>
        </w:numPr>
        <w:spacing w:before="120" w:after="60"/>
        <w:contextualSpacing w:val="0"/>
        <w:jc w:val="both"/>
        <w:rPr>
          <w:rFonts w:ascii="Segoe UI" w:hAnsi="Segoe UI" w:cs="Segoe UI"/>
        </w:rPr>
      </w:pPr>
      <w:r w:rsidRPr="007A1519">
        <w:rPr>
          <w:rFonts w:ascii="Segoe UI" w:hAnsi="Segoe UI" w:cs="Segoe UI"/>
        </w:rPr>
        <w:t>Tham dự các buổi họp của Ban quản lý dự án.</w:t>
      </w:r>
    </w:p>
    <w:p w14:paraId="6C0F7471" w14:textId="77777777" w:rsidR="00600DB5" w:rsidRPr="007A1519" w:rsidRDefault="00600DB5" w:rsidP="00600DB5">
      <w:pPr>
        <w:pStyle w:val="Heading5"/>
        <w:ind w:left="1728"/>
        <w:rPr>
          <w:rFonts w:cs="Segoe UI"/>
        </w:rPr>
      </w:pPr>
      <w:r w:rsidRPr="00475558">
        <w:rPr>
          <w:rFonts w:cs="Segoe UI"/>
        </w:rPr>
        <w:t>DMSpro – Giám sát ch</w:t>
      </w:r>
      <w:r w:rsidRPr="007A1519">
        <w:rPr>
          <w:rFonts w:cs="Segoe UI"/>
        </w:rPr>
        <w:t>ất l</w:t>
      </w:r>
      <w:r w:rsidRPr="007A1519">
        <w:rPr>
          <w:rFonts w:cs="Segoe UI" w:hint="cs"/>
        </w:rPr>
        <w:t>ư</w:t>
      </w:r>
      <w:r w:rsidRPr="007A1519">
        <w:rPr>
          <w:rFonts w:cs="Segoe UI"/>
        </w:rPr>
        <w:t xml:space="preserve">ợng dự </w:t>
      </w:r>
      <w:r w:rsidRPr="007A1519">
        <w:rPr>
          <w:rFonts w:cs="Segoe UI" w:hint="eastAsia"/>
        </w:rPr>
        <w:t>á</w:t>
      </w:r>
      <w:r w:rsidRPr="007A1519">
        <w:rPr>
          <w:rFonts w:cs="Segoe UI"/>
        </w:rPr>
        <w:t>n</w:t>
      </w:r>
    </w:p>
    <w:p w14:paraId="27F30132" w14:textId="77777777" w:rsidR="00600DB5" w:rsidRPr="007A1519" w:rsidRDefault="00600DB5" w:rsidP="00B7534C">
      <w:pPr>
        <w:pStyle w:val="ListParagraph"/>
        <w:numPr>
          <w:ilvl w:val="0"/>
          <w:numId w:val="44"/>
        </w:numPr>
        <w:spacing w:before="120" w:after="60"/>
        <w:ind w:left="1080"/>
        <w:contextualSpacing w:val="0"/>
        <w:jc w:val="both"/>
        <w:rPr>
          <w:rFonts w:ascii="Segoe UI" w:hAnsi="Segoe UI" w:cs="Segoe UI"/>
        </w:rPr>
      </w:pPr>
      <w:r w:rsidRPr="007A1519">
        <w:rPr>
          <w:rFonts w:ascii="Segoe UI" w:hAnsi="Segoe UI" w:cs="Segoe UI"/>
        </w:rPr>
        <w:t xml:space="preserve">Thành viên là cán bộ Giám Sát Chất Lượng Dự Án của DMSpro, có trách nhiệm chính là hỗ trợ Ban Dự Án kiểm tra tính tuân thủ trong quá trình triển khai dự án và chất lượng sản phẩm bàn giao, cụ thể: </w:t>
      </w:r>
    </w:p>
    <w:p w14:paraId="3081B59B" w14:textId="77777777" w:rsidR="00600DB5" w:rsidRPr="007A1519" w:rsidRDefault="00600DB5" w:rsidP="00B7534C">
      <w:pPr>
        <w:pStyle w:val="ListParagraph"/>
        <w:numPr>
          <w:ilvl w:val="0"/>
          <w:numId w:val="44"/>
        </w:numPr>
        <w:spacing w:before="120" w:after="60"/>
        <w:ind w:left="1080"/>
        <w:contextualSpacing w:val="0"/>
        <w:jc w:val="both"/>
        <w:rPr>
          <w:rFonts w:ascii="Segoe UI" w:hAnsi="Segoe UI" w:cs="Segoe UI"/>
        </w:rPr>
      </w:pPr>
      <w:r w:rsidRPr="007A1519">
        <w:rPr>
          <w:rFonts w:ascii="Segoe UI" w:hAnsi="Segoe UI" w:cs="Segoe UI"/>
        </w:rPr>
        <w:t xml:space="preserve">Phối hợp với Quản Trị Dự án để kiểm tra chất lượng các tài liệu dự án </w:t>
      </w:r>
      <w:proofErr w:type="gramStart"/>
      <w:r w:rsidRPr="007A1519">
        <w:rPr>
          <w:rFonts w:ascii="Segoe UI" w:hAnsi="Segoe UI" w:cs="Segoe UI"/>
        </w:rPr>
        <w:t>theo</w:t>
      </w:r>
      <w:proofErr w:type="gramEnd"/>
      <w:r w:rsidRPr="007A1519">
        <w:rPr>
          <w:rFonts w:ascii="Segoe UI" w:hAnsi="Segoe UI" w:cs="Segoe UI"/>
        </w:rPr>
        <w:t xml:space="preserve"> quy trình triển khai chuẩn của DMSpro.</w:t>
      </w:r>
    </w:p>
    <w:p w14:paraId="7B20B7FF" w14:textId="77777777" w:rsidR="00600DB5" w:rsidRPr="007A1519" w:rsidRDefault="00600DB5" w:rsidP="00B7534C">
      <w:pPr>
        <w:pStyle w:val="ListParagraph"/>
        <w:numPr>
          <w:ilvl w:val="0"/>
          <w:numId w:val="44"/>
        </w:numPr>
        <w:spacing w:before="120" w:after="60"/>
        <w:ind w:left="1080"/>
        <w:contextualSpacing w:val="0"/>
        <w:jc w:val="both"/>
        <w:rPr>
          <w:rFonts w:ascii="Segoe UI" w:hAnsi="Segoe UI" w:cs="Segoe UI"/>
        </w:rPr>
      </w:pPr>
      <w:r w:rsidRPr="007A1519">
        <w:rPr>
          <w:rFonts w:ascii="Segoe UI" w:hAnsi="Segoe UI" w:cs="Segoe UI"/>
        </w:rPr>
        <w:t xml:space="preserve">Phối hợp với Quản Trị Dự án để kiểm tra chất lượng các sản phẩm bàn giao </w:t>
      </w:r>
      <w:proofErr w:type="gramStart"/>
      <w:r w:rsidRPr="007A1519">
        <w:rPr>
          <w:rFonts w:ascii="Segoe UI" w:hAnsi="Segoe UI" w:cs="Segoe UI"/>
        </w:rPr>
        <w:t>theo</w:t>
      </w:r>
      <w:proofErr w:type="gramEnd"/>
      <w:r w:rsidRPr="007A1519">
        <w:rPr>
          <w:rFonts w:ascii="Segoe UI" w:hAnsi="Segoe UI" w:cs="Segoe UI"/>
        </w:rPr>
        <w:t xml:space="preserve"> yêu cầu và tiến độ dự án.</w:t>
      </w:r>
    </w:p>
    <w:p w14:paraId="313FB6C9" w14:textId="77777777" w:rsidR="00600DB5" w:rsidRPr="007A1519" w:rsidRDefault="00600DB5" w:rsidP="00B7534C">
      <w:pPr>
        <w:pStyle w:val="ListParagraph"/>
        <w:numPr>
          <w:ilvl w:val="0"/>
          <w:numId w:val="44"/>
        </w:numPr>
        <w:spacing w:before="120" w:after="60"/>
        <w:ind w:left="1080"/>
        <w:contextualSpacing w:val="0"/>
        <w:jc w:val="both"/>
        <w:rPr>
          <w:rFonts w:ascii="Segoe UI" w:hAnsi="Segoe UI" w:cs="Segoe UI"/>
        </w:rPr>
      </w:pPr>
      <w:r w:rsidRPr="007A1519">
        <w:rPr>
          <w:rFonts w:ascii="Segoe UI" w:hAnsi="Segoe UI" w:cs="Segoe UI"/>
        </w:rPr>
        <w:t xml:space="preserve">Ghi nhận, đánh giá và đưa ra các đề xuất cho Ban Quản Trị Dự Án để đảm bảo dự án đi </w:t>
      </w:r>
      <w:proofErr w:type="gramStart"/>
      <w:r w:rsidRPr="007A1519">
        <w:rPr>
          <w:rFonts w:ascii="Segoe UI" w:hAnsi="Segoe UI" w:cs="Segoe UI"/>
        </w:rPr>
        <w:t>theo</w:t>
      </w:r>
      <w:proofErr w:type="gramEnd"/>
      <w:r w:rsidRPr="007A1519">
        <w:rPr>
          <w:rFonts w:ascii="Segoe UI" w:hAnsi="Segoe UI" w:cs="Segoe UI"/>
        </w:rPr>
        <w:t xml:space="preserve"> đúng quy trình, tiến độ, nguồn lực và ngân sách.</w:t>
      </w:r>
    </w:p>
    <w:p w14:paraId="74540E50" w14:textId="77777777" w:rsidR="00600DB5" w:rsidRPr="007A1519" w:rsidRDefault="00600DB5" w:rsidP="00B7534C">
      <w:pPr>
        <w:pStyle w:val="ListParagraph"/>
        <w:numPr>
          <w:ilvl w:val="0"/>
          <w:numId w:val="44"/>
        </w:numPr>
        <w:spacing w:before="120" w:after="60"/>
        <w:ind w:left="1080"/>
        <w:contextualSpacing w:val="0"/>
        <w:jc w:val="both"/>
        <w:rPr>
          <w:rFonts w:ascii="Segoe UI" w:hAnsi="Segoe UI" w:cs="Segoe UI"/>
        </w:rPr>
      </w:pPr>
      <w:r w:rsidRPr="007A1519">
        <w:rPr>
          <w:rFonts w:ascii="Segoe UI" w:hAnsi="Segoe UI" w:cs="Segoe UI"/>
        </w:rPr>
        <w:t xml:space="preserve">Báo cáo kết quả cho Ban Dự </w:t>
      </w:r>
      <w:proofErr w:type="gramStart"/>
      <w:r w:rsidRPr="007A1519">
        <w:rPr>
          <w:rFonts w:ascii="Segoe UI" w:hAnsi="Segoe UI" w:cs="Segoe UI"/>
        </w:rPr>
        <w:t>Án</w:t>
      </w:r>
      <w:proofErr w:type="gramEnd"/>
      <w:r w:rsidRPr="007A1519">
        <w:rPr>
          <w:rFonts w:ascii="Segoe UI" w:hAnsi="Segoe UI" w:cs="Segoe UI"/>
        </w:rPr>
        <w:t xml:space="preserve"> và Ban Chỉ Đạo Dự Án.</w:t>
      </w:r>
    </w:p>
    <w:p w14:paraId="57B61656" w14:textId="5320B1A9" w:rsidR="00600DB5" w:rsidRPr="007A1519" w:rsidRDefault="00D344AD" w:rsidP="00600DB5">
      <w:pPr>
        <w:pStyle w:val="Heading5"/>
        <w:ind w:left="1728"/>
        <w:rPr>
          <w:rFonts w:cs="Segoe UI"/>
        </w:rPr>
      </w:pPr>
      <w:r>
        <w:rPr>
          <w:rFonts w:cs="Segoe UI"/>
        </w:rPr>
        <w:t>AFO</w:t>
      </w:r>
      <w:r w:rsidR="00600DB5" w:rsidRPr="00475558">
        <w:rPr>
          <w:rFonts w:cs="Segoe UI"/>
        </w:rPr>
        <w:t xml:space="preserve"> - Qu</w:t>
      </w:r>
      <w:r w:rsidR="00600DB5" w:rsidRPr="007A1519">
        <w:rPr>
          <w:rFonts w:cs="Segoe UI"/>
        </w:rPr>
        <w:t xml:space="preserve">ản trị DMS </w:t>
      </w:r>
    </w:p>
    <w:p w14:paraId="7F83C412" w14:textId="77777777" w:rsidR="00600DB5" w:rsidRPr="007A1519" w:rsidRDefault="00600DB5" w:rsidP="00B7534C">
      <w:pPr>
        <w:numPr>
          <w:ilvl w:val="0"/>
          <w:numId w:val="36"/>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Là các thành viên kết nối giữa phòng IT với kinh nghiệm triển khai thực tế và phòng bán hàng với kinh nghiệm về quản lý Chi nhánh/NPP và bán hàng </w:t>
      </w:r>
    </w:p>
    <w:p w14:paraId="7D05D6C7" w14:textId="77777777" w:rsidR="00600DB5" w:rsidRPr="007A1519" w:rsidRDefault="00600DB5" w:rsidP="00B7534C">
      <w:pPr>
        <w:numPr>
          <w:ilvl w:val="3"/>
          <w:numId w:val="36"/>
        </w:numPr>
        <w:tabs>
          <w:tab w:val="left" w:pos="1440"/>
        </w:tabs>
        <w:spacing w:before="120" w:after="120" w:line="276" w:lineRule="auto"/>
        <w:ind w:left="990" w:firstLine="0"/>
        <w:jc w:val="both"/>
        <w:rPr>
          <w:rFonts w:ascii="Segoe UI" w:hAnsi="Segoe UI" w:cs="Segoe UI"/>
          <w:i/>
          <w:color w:val="4BACC6" w:themeColor="accent5"/>
          <w:lang w:eastAsia="ja-JP"/>
        </w:rPr>
      </w:pPr>
      <w:r w:rsidRPr="007A1519">
        <w:rPr>
          <w:rFonts w:ascii="Segoe UI" w:hAnsi="Segoe UI" w:cs="Segoe UI"/>
          <w:lang w:eastAsia="ja-JP"/>
        </w:rPr>
        <w:t xml:space="preserve">Làm việc với các phòng ban để chuẩn bị danh sách người dùng tham gia đào tạo, kiểm thử và triển khai trong dự án </w:t>
      </w:r>
    </w:p>
    <w:p w14:paraId="640D9464" w14:textId="77777777" w:rsidR="00600DB5" w:rsidRPr="007A1519" w:rsidRDefault="00600DB5" w:rsidP="00B7534C">
      <w:pPr>
        <w:numPr>
          <w:ilvl w:val="0"/>
          <w:numId w:val="36"/>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Phối hợp với phòng Kinh Doanh để giải quyết các vấn đề phát sinh trong quá trình chuẩn bị triển khai </w:t>
      </w:r>
    </w:p>
    <w:p w14:paraId="7802A328" w14:textId="77777777" w:rsidR="00600DB5" w:rsidRPr="007A1519" w:rsidRDefault="00600DB5" w:rsidP="00B7534C">
      <w:pPr>
        <w:numPr>
          <w:ilvl w:val="0"/>
          <w:numId w:val="36"/>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Phối hợp với DMSpro để tiến hành khảo sát độ hài lòng của người dùng cuối về hệ thống </w:t>
      </w:r>
    </w:p>
    <w:p w14:paraId="183A25C7" w14:textId="77777777" w:rsidR="00600DB5" w:rsidRPr="007A1519" w:rsidRDefault="00600DB5" w:rsidP="00B7534C">
      <w:pPr>
        <w:numPr>
          <w:ilvl w:val="0"/>
          <w:numId w:val="36"/>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Chuẩn bị các dữ liệu đầu vào cần thiết cho hệ thống (cấu trúc mặt hàng, cấu trúc CHI NHÁNH/NPP, cấu trúc vùng bán hàng, cấu trúc hệ thống nhân viên mãi vụ, danh sách mặt hàng, ...) </w:t>
      </w:r>
    </w:p>
    <w:p w14:paraId="09C7FAAB" w14:textId="284C94D6" w:rsidR="00600DB5" w:rsidRPr="007A1519" w:rsidRDefault="00600DB5" w:rsidP="00B7534C">
      <w:pPr>
        <w:numPr>
          <w:ilvl w:val="0"/>
          <w:numId w:val="36"/>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Liên lạc làm việc với DMSpro trường hợp hỗ trợ vận hành mà đội </w:t>
      </w:r>
      <w:proofErr w:type="gramStart"/>
      <w:r w:rsidRPr="007A1519">
        <w:rPr>
          <w:rFonts w:ascii="Segoe UI" w:hAnsi="Segoe UI" w:cs="Segoe UI"/>
          <w:lang w:eastAsia="ja-JP"/>
        </w:rPr>
        <w:t>ngũ</w:t>
      </w:r>
      <w:proofErr w:type="gramEnd"/>
      <w:r w:rsidRPr="007A1519">
        <w:rPr>
          <w:rFonts w:ascii="Segoe UI" w:hAnsi="Segoe UI" w:cs="Segoe UI"/>
          <w:lang w:eastAsia="ja-JP"/>
        </w:rPr>
        <w:t xml:space="preserve"> hỗ trợ của </w:t>
      </w:r>
      <w:r w:rsidR="00D344AD">
        <w:rPr>
          <w:rFonts w:ascii="Segoe UI" w:hAnsi="Segoe UI" w:cs="Segoe UI"/>
          <w:lang w:eastAsia="ja-JP"/>
        </w:rPr>
        <w:t>AFO</w:t>
      </w:r>
      <w:r w:rsidRPr="007A1519">
        <w:rPr>
          <w:rFonts w:ascii="Segoe UI" w:hAnsi="Segoe UI" w:cs="Segoe UI"/>
          <w:lang w:eastAsia="ja-JP"/>
        </w:rPr>
        <w:t xml:space="preserve"> không xử lý được.</w:t>
      </w:r>
    </w:p>
    <w:p w14:paraId="57E82E83" w14:textId="1CF6938F" w:rsidR="00600DB5" w:rsidRPr="007A1519" w:rsidRDefault="00D344AD" w:rsidP="007F4696">
      <w:pPr>
        <w:pStyle w:val="Heading5"/>
        <w:ind w:left="1728"/>
        <w:rPr>
          <w:rFonts w:cs="Segoe UI"/>
        </w:rPr>
      </w:pPr>
      <w:r>
        <w:rPr>
          <w:rFonts w:cs="Segoe UI"/>
        </w:rPr>
        <w:t>AFO</w:t>
      </w:r>
      <w:r w:rsidR="00600DB5" w:rsidRPr="00475558">
        <w:rPr>
          <w:rFonts w:cs="Segoe UI"/>
        </w:rPr>
        <w:t xml:space="preserve"> – Nghi</w:t>
      </w:r>
      <w:r w:rsidR="00600DB5" w:rsidRPr="007A1519">
        <w:rPr>
          <w:rFonts w:cs="Segoe UI"/>
        </w:rPr>
        <w:t xml:space="preserve">ệp vụ Kinh Doanh </w:t>
      </w:r>
    </w:p>
    <w:p w14:paraId="014D40DE" w14:textId="3A87A92B" w:rsidR="00600DB5" w:rsidRPr="007A1519" w:rsidRDefault="00600DB5" w:rsidP="00B7534C">
      <w:pPr>
        <w:numPr>
          <w:ilvl w:val="3"/>
          <w:numId w:val="37"/>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Đại diện phòng Kinh Doanh là nhóm hoặc cá nhân đang nắm vững quy trình nghiệp vụ bán hàng hiện tại ở </w:t>
      </w:r>
      <w:r w:rsidR="00D344AD">
        <w:rPr>
          <w:rFonts w:ascii="Segoe UI" w:hAnsi="Segoe UI" w:cs="Segoe UI"/>
          <w:lang w:eastAsia="ja-JP"/>
        </w:rPr>
        <w:t>AFO</w:t>
      </w:r>
      <w:r w:rsidRPr="007A1519">
        <w:rPr>
          <w:rFonts w:ascii="Segoe UI" w:hAnsi="Segoe UI" w:cs="Segoe UI"/>
          <w:lang w:eastAsia="ja-JP"/>
        </w:rPr>
        <w:t xml:space="preserve"> và Chi nhánh/NPP </w:t>
      </w:r>
    </w:p>
    <w:p w14:paraId="0BBE3FFF" w14:textId="77777777" w:rsidR="00600DB5" w:rsidRPr="007A1519" w:rsidRDefault="00600DB5" w:rsidP="00B7534C">
      <w:pPr>
        <w:numPr>
          <w:ilvl w:val="3"/>
          <w:numId w:val="37"/>
        </w:numPr>
        <w:tabs>
          <w:tab w:val="left" w:pos="1440"/>
        </w:tabs>
        <w:spacing w:before="120" w:after="120" w:line="276" w:lineRule="auto"/>
        <w:ind w:left="990" w:firstLine="0"/>
        <w:jc w:val="both"/>
        <w:rPr>
          <w:rFonts w:ascii="Segoe UI" w:hAnsi="Segoe UI" w:cs="Segoe UI"/>
          <w:i/>
          <w:color w:val="4BACC6" w:themeColor="accent5"/>
          <w:lang w:val="vi-VN" w:eastAsia="ja-JP"/>
        </w:rPr>
      </w:pPr>
      <w:r w:rsidRPr="007A1519">
        <w:rPr>
          <w:rFonts w:ascii="Segoe UI" w:hAnsi="Segoe UI" w:cs="Segoe UI"/>
          <w:lang w:eastAsia="ja-JP"/>
        </w:rPr>
        <w:t>Phối hợp với đội giải pháp của DMSpro để xây dựng qui trình nghiệp vụ tương lai cho DMS &amp; SFA &amp; eTool (eRoute, Visibility, e-Calendar)</w:t>
      </w:r>
    </w:p>
    <w:p w14:paraId="1CA9C7B9" w14:textId="77777777" w:rsidR="00600DB5" w:rsidRPr="007A1519" w:rsidRDefault="00600DB5" w:rsidP="00B7534C">
      <w:pPr>
        <w:numPr>
          <w:ilvl w:val="3"/>
          <w:numId w:val="37"/>
        </w:numPr>
        <w:tabs>
          <w:tab w:val="left" w:pos="1440"/>
        </w:tabs>
        <w:spacing w:before="120" w:after="120" w:line="276" w:lineRule="auto"/>
        <w:ind w:left="990" w:firstLine="0"/>
        <w:jc w:val="both"/>
        <w:rPr>
          <w:rFonts w:ascii="Segoe UI" w:hAnsi="Segoe UI" w:cs="Segoe UI"/>
          <w:i/>
          <w:color w:val="4BACC6" w:themeColor="accent5"/>
          <w:lang w:eastAsia="ja-JP"/>
        </w:rPr>
      </w:pPr>
      <w:r w:rsidRPr="007A1519">
        <w:rPr>
          <w:rFonts w:ascii="Segoe UI" w:hAnsi="Segoe UI" w:cs="Segoe UI"/>
          <w:lang w:eastAsia="ja-JP"/>
        </w:rPr>
        <w:t>Xem xét và phê duyệt qui trình nghiệm vụ tương lai của DMS &amp; SFA &amp; eTool (eRoute, Visibility, e-Calendar)</w:t>
      </w:r>
    </w:p>
    <w:p w14:paraId="385FB805" w14:textId="77777777" w:rsidR="00600DB5" w:rsidRPr="007A1519" w:rsidRDefault="00600DB5" w:rsidP="00B7534C">
      <w:pPr>
        <w:numPr>
          <w:ilvl w:val="0"/>
          <w:numId w:val="37"/>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Tham gia kiểm thử và nghiệm </w:t>
      </w:r>
      <w:proofErr w:type="gramStart"/>
      <w:r w:rsidRPr="007A1519">
        <w:rPr>
          <w:rFonts w:ascii="Segoe UI" w:hAnsi="Segoe UI" w:cs="Segoe UI"/>
          <w:lang w:eastAsia="ja-JP"/>
        </w:rPr>
        <w:t>thu</w:t>
      </w:r>
      <w:proofErr w:type="gramEnd"/>
      <w:r w:rsidRPr="007A1519">
        <w:rPr>
          <w:rFonts w:ascii="Segoe UI" w:hAnsi="Segoe UI" w:cs="Segoe UI"/>
          <w:lang w:eastAsia="ja-JP"/>
        </w:rPr>
        <w:t xml:space="preserve"> các giải pháp trên. </w:t>
      </w:r>
    </w:p>
    <w:p w14:paraId="4B2375AA" w14:textId="0171B6C2" w:rsidR="00600DB5" w:rsidRPr="007A1519" w:rsidRDefault="00D344AD" w:rsidP="007F4696">
      <w:pPr>
        <w:pStyle w:val="Heading5"/>
        <w:ind w:left="1728"/>
        <w:rPr>
          <w:rFonts w:cs="Segoe UI"/>
        </w:rPr>
      </w:pPr>
      <w:r>
        <w:rPr>
          <w:rFonts w:cs="Segoe UI"/>
        </w:rPr>
        <w:t>AFO</w:t>
      </w:r>
      <w:r w:rsidR="00600DB5" w:rsidRPr="00475558">
        <w:rPr>
          <w:rFonts w:cs="Segoe UI"/>
        </w:rPr>
        <w:t xml:space="preserve"> – Nghi</w:t>
      </w:r>
      <w:r w:rsidR="00600DB5" w:rsidRPr="007A1519">
        <w:rPr>
          <w:rFonts w:cs="Segoe UI"/>
        </w:rPr>
        <w:t xml:space="preserve">ệp vụ Tiếp Thị </w:t>
      </w:r>
    </w:p>
    <w:p w14:paraId="2A65D4D3" w14:textId="77777777" w:rsidR="00600DB5" w:rsidRPr="007A1519" w:rsidRDefault="00600DB5" w:rsidP="00B7534C">
      <w:pPr>
        <w:numPr>
          <w:ilvl w:val="3"/>
          <w:numId w:val="38"/>
        </w:numPr>
        <w:tabs>
          <w:tab w:val="left" w:pos="1440"/>
        </w:tabs>
        <w:spacing w:before="120" w:after="120" w:line="276" w:lineRule="auto"/>
        <w:ind w:left="990" w:firstLine="0"/>
        <w:jc w:val="both"/>
        <w:rPr>
          <w:rFonts w:ascii="Segoe UI" w:hAnsi="Segoe UI" w:cs="Segoe UI"/>
          <w:i/>
          <w:color w:val="4BACC6" w:themeColor="accent5"/>
          <w:lang w:val="vi-VN" w:eastAsia="ja-JP"/>
        </w:rPr>
      </w:pPr>
      <w:r w:rsidRPr="007A1519">
        <w:rPr>
          <w:rFonts w:ascii="Segoe UI" w:hAnsi="Segoe UI" w:cs="Segoe UI"/>
          <w:lang w:eastAsia="ja-JP"/>
        </w:rPr>
        <w:t>Phối hợp với đội giải pháp của DMSpro để xây dựng qui trình nghiệp vụ tương lai cho giải pháp quản lý chương trình trưng bày, khảo sát</w:t>
      </w:r>
    </w:p>
    <w:p w14:paraId="1FA262DE" w14:textId="77777777" w:rsidR="00600DB5" w:rsidRPr="007A1519" w:rsidRDefault="00600DB5" w:rsidP="00B7534C">
      <w:pPr>
        <w:numPr>
          <w:ilvl w:val="3"/>
          <w:numId w:val="38"/>
        </w:numPr>
        <w:tabs>
          <w:tab w:val="left" w:pos="1440"/>
        </w:tabs>
        <w:spacing w:before="120" w:after="120" w:line="276" w:lineRule="auto"/>
        <w:ind w:left="990" w:firstLine="0"/>
        <w:jc w:val="both"/>
        <w:rPr>
          <w:rFonts w:ascii="Segoe UI" w:hAnsi="Segoe UI" w:cs="Segoe UI"/>
          <w:i/>
          <w:color w:val="4BACC6" w:themeColor="accent5"/>
          <w:lang w:val="vi-VN" w:eastAsia="ja-JP"/>
        </w:rPr>
      </w:pPr>
      <w:r w:rsidRPr="007A1519">
        <w:rPr>
          <w:rFonts w:ascii="Segoe UI" w:hAnsi="Segoe UI" w:cs="Segoe UI"/>
          <w:lang w:eastAsia="ja-JP"/>
        </w:rPr>
        <w:t xml:space="preserve">Xem xét và phê duyệt qui trình nghiệp vụ tương lai của giải pháp quản lý chương trình trưng bày, khảo sát </w:t>
      </w:r>
    </w:p>
    <w:p w14:paraId="33B7ABAD" w14:textId="77777777" w:rsidR="00600DB5" w:rsidRPr="007A1519" w:rsidRDefault="00600DB5" w:rsidP="00B7534C">
      <w:pPr>
        <w:numPr>
          <w:ilvl w:val="0"/>
          <w:numId w:val="38"/>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Tham gia kiểm thử và nghiệm thu các giải pháp trên</w:t>
      </w:r>
    </w:p>
    <w:p w14:paraId="2841DB33" w14:textId="027CE5AE" w:rsidR="00600DB5" w:rsidRPr="007A1519" w:rsidRDefault="00D344AD" w:rsidP="007F4696">
      <w:pPr>
        <w:pStyle w:val="Heading5"/>
        <w:ind w:left="1728"/>
        <w:rPr>
          <w:rFonts w:cs="Segoe UI"/>
        </w:rPr>
      </w:pPr>
      <w:r>
        <w:rPr>
          <w:rFonts w:cs="Segoe UI"/>
        </w:rPr>
        <w:t>AFO</w:t>
      </w:r>
      <w:r w:rsidR="00600DB5" w:rsidRPr="00475558">
        <w:rPr>
          <w:rFonts w:cs="Segoe UI"/>
        </w:rPr>
        <w:t xml:space="preserve"> – H</w:t>
      </w:r>
      <w:r w:rsidR="00600DB5" w:rsidRPr="007A1519">
        <w:rPr>
          <w:rFonts w:cs="Segoe UI"/>
        </w:rPr>
        <w:t xml:space="preserve">ỗ Trợ vận hành hệ thống </w:t>
      </w:r>
    </w:p>
    <w:p w14:paraId="0182F4B8" w14:textId="6CAB784D" w:rsidR="00600DB5" w:rsidRPr="007A1519" w:rsidRDefault="00EB142E" w:rsidP="00B7534C">
      <w:pPr>
        <w:numPr>
          <w:ilvl w:val="0"/>
          <w:numId w:val="39"/>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Là các thành viên tham gia dự </w:t>
      </w:r>
      <w:proofErr w:type="gramStart"/>
      <w:r w:rsidRPr="007A1519">
        <w:rPr>
          <w:rFonts w:ascii="Segoe UI" w:hAnsi="Segoe UI" w:cs="Segoe UI"/>
          <w:lang w:eastAsia="ja-JP"/>
        </w:rPr>
        <w:t>án</w:t>
      </w:r>
      <w:proofErr w:type="gramEnd"/>
      <w:r w:rsidRPr="007A1519">
        <w:rPr>
          <w:rFonts w:ascii="Segoe UI" w:hAnsi="Segoe UI" w:cs="Segoe UI"/>
          <w:lang w:eastAsia="ja-JP"/>
        </w:rPr>
        <w:t xml:space="preserve"> từ đầu, hiểu rõ giải pháp, chức năng &amp; nắm vững quy trình nghiệp vụ DMS mà công ty đang triển khai. </w:t>
      </w:r>
      <w:r w:rsidR="00600DB5" w:rsidRPr="007A1519">
        <w:rPr>
          <w:rFonts w:ascii="Segoe UI" w:hAnsi="Segoe UI" w:cs="Segoe UI"/>
          <w:lang w:eastAsia="ja-JP"/>
        </w:rPr>
        <w:t>Là các thành viên hỗ trợ huấn luyện, đào tạo và hỗ trợ người dùng sau này khi hệ thống triển khai và chạy thật</w:t>
      </w:r>
    </w:p>
    <w:p w14:paraId="5D3C5BA6" w14:textId="0C83F658" w:rsidR="00600DB5" w:rsidRPr="007A1519" w:rsidRDefault="00600DB5" w:rsidP="00B7534C">
      <w:pPr>
        <w:numPr>
          <w:ilvl w:val="0"/>
          <w:numId w:val="39"/>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Hổ trợ người dùng tại </w:t>
      </w:r>
      <w:r w:rsidR="00D344AD">
        <w:rPr>
          <w:rFonts w:ascii="Segoe UI" w:hAnsi="Segoe UI" w:cs="Segoe UI"/>
          <w:lang w:eastAsia="ja-JP"/>
        </w:rPr>
        <w:t>AFO</w:t>
      </w:r>
      <w:r w:rsidRPr="007A1519">
        <w:rPr>
          <w:rFonts w:ascii="Segoe UI" w:hAnsi="Segoe UI" w:cs="Segoe UI"/>
          <w:lang w:eastAsia="ja-JP"/>
        </w:rPr>
        <w:t xml:space="preserve"> trong quá trình vận hành </w:t>
      </w:r>
    </w:p>
    <w:p w14:paraId="6F94E73A" w14:textId="77777777" w:rsidR="00600DB5" w:rsidRPr="007A1519" w:rsidRDefault="00600DB5" w:rsidP="00B7534C">
      <w:pPr>
        <w:numPr>
          <w:ilvl w:val="3"/>
          <w:numId w:val="39"/>
        </w:numPr>
        <w:tabs>
          <w:tab w:val="left" w:pos="1440"/>
        </w:tabs>
        <w:spacing w:before="120" w:after="120" w:line="276" w:lineRule="auto"/>
        <w:ind w:left="990" w:firstLine="0"/>
        <w:jc w:val="both"/>
        <w:rPr>
          <w:rFonts w:ascii="Segoe UI" w:hAnsi="Segoe UI" w:cs="Segoe UI"/>
          <w:i/>
          <w:color w:val="4BACC6" w:themeColor="accent5"/>
          <w:lang w:eastAsia="ja-JP"/>
        </w:rPr>
      </w:pPr>
      <w:r w:rsidRPr="007A1519">
        <w:rPr>
          <w:rFonts w:ascii="Segoe UI" w:hAnsi="Segoe UI" w:cs="Segoe UI"/>
          <w:lang w:eastAsia="ja-JP"/>
        </w:rPr>
        <w:t xml:space="preserve">Liên hệ với đội phát triển sản phẩm của DMSpro để xử lý các lỗi phát sinh của chương trình trong quá trình sử dụng </w:t>
      </w:r>
    </w:p>
    <w:p w14:paraId="3E777E3A" w14:textId="3D8E3A70" w:rsidR="00600DB5" w:rsidRPr="007A1519" w:rsidRDefault="00600DB5" w:rsidP="00B7534C">
      <w:pPr>
        <w:numPr>
          <w:ilvl w:val="0"/>
          <w:numId w:val="39"/>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Báo cáo cho Quản Trị Dự Án của </w:t>
      </w:r>
      <w:r w:rsidR="00D344AD">
        <w:rPr>
          <w:rFonts w:ascii="Segoe UI" w:hAnsi="Segoe UI" w:cs="Segoe UI"/>
          <w:lang w:eastAsia="ja-JP"/>
        </w:rPr>
        <w:t>AFO</w:t>
      </w:r>
      <w:r w:rsidRPr="007A1519">
        <w:rPr>
          <w:rFonts w:ascii="Segoe UI" w:hAnsi="Segoe UI" w:cs="Segoe UI"/>
          <w:lang w:eastAsia="ja-JP"/>
        </w:rPr>
        <w:t xml:space="preserve"> về các yêu cầu thay đổi hệ thống do người dùng yêu cầu.</w:t>
      </w:r>
    </w:p>
    <w:p w14:paraId="09324F1D" w14:textId="1464A930" w:rsidR="00600DB5" w:rsidRPr="007A1519" w:rsidRDefault="00D344AD" w:rsidP="007F4696">
      <w:pPr>
        <w:pStyle w:val="Heading5"/>
        <w:ind w:left="1728"/>
        <w:rPr>
          <w:rFonts w:cs="Segoe UI"/>
        </w:rPr>
      </w:pPr>
      <w:r>
        <w:rPr>
          <w:rFonts w:cs="Segoe UI"/>
        </w:rPr>
        <w:t>AFO</w:t>
      </w:r>
      <w:r w:rsidR="00600DB5" w:rsidRPr="00475558">
        <w:rPr>
          <w:rFonts w:cs="Segoe UI"/>
        </w:rPr>
        <w:t xml:space="preserve"> –V</w:t>
      </w:r>
      <w:r w:rsidR="00600DB5" w:rsidRPr="007A1519">
        <w:rPr>
          <w:rFonts w:cs="Segoe UI"/>
        </w:rPr>
        <w:t>ận Hành Hệ Thống</w:t>
      </w:r>
    </w:p>
    <w:p w14:paraId="6A11CF6B" w14:textId="74BB5047" w:rsidR="00600DB5" w:rsidRPr="007A1519" w:rsidRDefault="00600DB5" w:rsidP="00B7534C">
      <w:pPr>
        <w:numPr>
          <w:ilvl w:val="0"/>
          <w:numId w:val="43"/>
        </w:numPr>
        <w:tabs>
          <w:tab w:val="left" w:pos="1440"/>
        </w:tabs>
        <w:spacing w:before="120" w:after="120" w:line="276" w:lineRule="auto"/>
        <w:ind w:left="990" w:firstLine="0"/>
        <w:jc w:val="both"/>
        <w:rPr>
          <w:rFonts w:ascii="Segoe UI" w:hAnsi="Segoe UI" w:cs="Segoe UI"/>
          <w:i/>
          <w:color w:val="4BACC6" w:themeColor="accent5"/>
          <w:lang w:eastAsia="ja-JP"/>
        </w:rPr>
      </w:pPr>
      <w:r w:rsidRPr="007A1519">
        <w:rPr>
          <w:rFonts w:ascii="Segoe UI" w:hAnsi="Segoe UI" w:cs="Segoe UI"/>
          <w:lang w:eastAsia="ja-JP"/>
        </w:rPr>
        <w:t xml:space="preserve">Hỗ trợ người dùng tại trụ sở và </w:t>
      </w:r>
      <w:r w:rsidR="00C67970" w:rsidRPr="007A1519">
        <w:rPr>
          <w:rFonts w:ascii="Segoe UI" w:hAnsi="Segoe UI" w:cs="Segoe UI"/>
          <w:lang w:eastAsia="ja-JP"/>
        </w:rPr>
        <w:t>NVBH</w:t>
      </w:r>
      <w:r w:rsidRPr="007A1519">
        <w:rPr>
          <w:rFonts w:ascii="Segoe UI" w:hAnsi="Segoe UI" w:cs="Segoe UI"/>
          <w:lang w:eastAsia="ja-JP"/>
        </w:rPr>
        <w:t xml:space="preserve"> trong việc sử dụng và điều hành hệ thống DMS và SFA theo đúng quy trình nghiệp vụ yêu cầu của </w:t>
      </w:r>
      <w:r w:rsidR="00D344AD">
        <w:rPr>
          <w:rFonts w:ascii="Segoe UI" w:hAnsi="Segoe UI" w:cs="Segoe UI"/>
          <w:lang w:eastAsia="ja-JP"/>
        </w:rPr>
        <w:t>AFO</w:t>
      </w:r>
      <w:r w:rsidRPr="007A1519">
        <w:rPr>
          <w:rFonts w:ascii="Segoe UI" w:hAnsi="Segoe UI" w:cs="Segoe UI"/>
          <w:lang w:eastAsia="ja-JP"/>
        </w:rPr>
        <w:t xml:space="preserve"> </w:t>
      </w:r>
    </w:p>
    <w:p w14:paraId="484F2B70" w14:textId="5103BCB0" w:rsidR="00600DB5" w:rsidRPr="007A1519" w:rsidRDefault="00600DB5" w:rsidP="00B7534C">
      <w:pPr>
        <w:numPr>
          <w:ilvl w:val="0"/>
          <w:numId w:val="43"/>
        </w:numPr>
        <w:tabs>
          <w:tab w:val="left" w:pos="1440"/>
        </w:tabs>
        <w:spacing w:before="120" w:after="120" w:line="276" w:lineRule="auto"/>
        <w:ind w:left="990" w:firstLine="0"/>
        <w:jc w:val="both"/>
        <w:rPr>
          <w:rFonts w:ascii="Segoe UI" w:hAnsi="Segoe UI" w:cs="Segoe UI"/>
          <w:i/>
          <w:color w:val="4BACC6" w:themeColor="accent5"/>
          <w:lang w:eastAsia="ja-JP"/>
        </w:rPr>
      </w:pPr>
      <w:r w:rsidRPr="007A1519">
        <w:rPr>
          <w:rFonts w:ascii="Segoe UI" w:hAnsi="Segoe UI" w:cs="Segoe UI"/>
          <w:lang w:eastAsia="ja-JP"/>
        </w:rPr>
        <w:t xml:space="preserve">Báo cáo kết quả cho Quản Trị Dự Án bên </w:t>
      </w:r>
      <w:r w:rsidR="00D344AD">
        <w:rPr>
          <w:rFonts w:ascii="Segoe UI" w:hAnsi="Segoe UI" w:cs="Segoe UI"/>
          <w:lang w:eastAsia="ja-JP"/>
        </w:rPr>
        <w:t>AFO</w:t>
      </w:r>
    </w:p>
    <w:p w14:paraId="20425349" w14:textId="60997B63" w:rsidR="00600DB5" w:rsidRPr="007A1519" w:rsidRDefault="00600DB5" w:rsidP="007F4696">
      <w:pPr>
        <w:pStyle w:val="Heading5"/>
        <w:ind w:left="1728"/>
        <w:rPr>
          <w:rFonts w:cs="Segoe UI"/>
        </w:rPr>
      </w:pPr>
      <w:r w:rsidRPr="00475558">
        <w:rPr>
          <w:rFonts w:cs="Segoe UI"/>
        </w:rPr>
        <w:t>DMSpro – Phân tích Nghi</w:t>
      </w:r>
      <w:r w:rsidRPr="007A1519">
        <w:rPr>
          <w:rFonts w:cs="Segoe UI"/>
        </w:rPr>
        <w:t xml:space="preserve">ệp Vụ </w:t>
      </w:r>
    </w:p>
    <w:p w14:paraId="2B81EB11" w14:textId="176A8062" w:rsidR="00600DB5" w:rsidRPr="007A1519" w:rsidRDefault="00600DB5" w:rsidP="00B7534C">
      <w:pPr>
        <w:numPr>
          <w:ilvl w:val="0"/>
          <w:numId w:val="40"/>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Phối hợp với các đội bên </w:t>
      </w:r>
      <w:r w:rsidR="00D344AD">
        <w:rPr>
          <w:rFonts w:ascii="Segoe UI" w:hAnsi="Segoe UI" w:cs="Segoe UI"/>
          <w:lang w:eastAsia="ja-JP"/>
        </w:rPr>
        <w:t>AFO</w:t>
      </w:r>
      <w:r w:rsidRPr="007A1519">
        <w:rPr>
          <w:rFonts w:ascii="Segoe UI" w:hAnsi="Segoe UI" w:cs="Segoe UI"/>
          <w:lang w:eastAsia="ja-JP"/>
        </w:rPr>
        <w:t xml:space="preserve"> để đưa ra các quy trình nghiệp vụ tương lai </w:t>
      </w:r>
      <w:proofErr w:type="gramStart"/>
      <w:r w:rsidRPr="007A1519">
        <w:rPr>
          <w:rFonts w:ascii="Segoe UI" w:hAnsi="Segoe UI" w:cs="Segoe UI"/>
          <w:lang w:eastAsia="ja-JP"/>
        </w:rPr>
        <w:t>theo</w:t>
      </w:r>
      <w:proofErr w:type="gramEnd"/>
      <w:r w:rsidRPr="007A1519">
        <w:rPr>
          <w:rFonts w:ascii="Segoe UI" w:hAnsi="Segoe UI" w:cs="Segoe UI"/>
          <w:lang w:eastAsia="ja-JP"/>
        </w:rPr>
        <w:t xml:space="preserve"> yêu cầu của dự án.</w:t>
      </w:r>
    </w:p>
    <w:p w14:paraId="3223B2F5" w14:textId="6BCBFE46" w:rsidR="00600DB5" w:rsidRPr="007A1519" w:rsidRDefault="00600DB5" w:rsidP="00B7534C">
      <w:pPr>
        <w:numPr>
          <w:ilvl w:val="0"/>
          <w:numId w:val="40"/>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Phối hợp với các đội bên DMSpro để hiệu chỉnh/phát triển các giải pháp được mô tả bởi các quy trình nghiệp vụ tương lai đã được nghiệm </w:t>
      </w:r>
      <w:proofErr w:type="gramStart"/>
      <w:r w:rsidRPr="007A1519">
        <w:rPr>
          <w:rFonts w:ascii="Segoe UI" w:hAnsi="Segoe UI" w:cs="Segoe UI"/>
          <w:lang w:eastAsia="ja-JP"/>
        </w:rPr>
        <w:t>thu</w:t>
      </w:r>
      <w:proofErr w:type="gramEnd"/>
      <w:r w:rsidRPr="007A1519">
        <w:rPr>
          <w:rFonts w:ascii="Segoe UI" w:hAnsi="Segoe UI" w:cs="Segoe UI"/>
          <w:lang w:eastAsia="ja-JP"/>
        </w:rPr>
        <w:t xml:space="preserve"> bởi </w:t>
      </w:r>
      <w:r w:rsidR="00D344AD">
        <w:rPr>
          <w:rFonts w:ascii="Segoe UI" w:hAnsi="Segoe UI" w:cs="Segoe UI"/>
          <w:lang w:eastAsia="ja-JP"/>
        </w:rPr>
        <w:t>AFO</w:t>
      </w:r>
      <w:r w:rsidRPr="007A1519">
        <w:rPr>
          <w:rFonts w:ascii="Segoe UI" w:hAnsi="Segoe UI" w:cs="Segoe UI"/>
          <w:lang w:eastAsia="ja-JP"/>
        </w:rPr>
        <w:t>.</w:t>
      </w:r>
    </w:p>
    <w:p w14:paraId="1E953B4B" w14:textId="0BE6B8FF" w:rsidR="00600DB5" w:rsidRPr="007A1519" w:rsidRDefault="00600DB5" w:rsidP="00B7534C">
      <w:pPr>
        <w:numPr>
          <w:ilvl w:val="0"/>
          <w:numId w:val="40"/>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Đảm bảo các chức năng trong hệ thống phù hợp với giải pháp đã được phê duyệt và nghiệm </w:t>
      </w:r>
      <w:proofErr w:type="gramStart"/>
      <w:r w:rsidRPr="007A1519">
        <w:rPr>
          <w:rFonts w:ascii="Segoe UI" w:hAnsi="Segoe UI" w:cs="Segoe UI"/>
          <w:lang w:eastAsia="ja-JP"/>
        </w:rPr>
        <w:t>thu</w:t>
      </w:r>
      <w:proofErr w:type="gramEnd"/>
      <w:r w:rsidRPr="007A1519">
        <w:rPr>
          <w:rFonts w:ascii="Segoe UI" w:hAnsi="Segoe UI" w:cs="Segoe UI"/>
          <w:lang w:eastAsia="ja-JP"/>
        </w:rPr>
        <w:t xml:space="preserve"> trước khi bàn giao hệ thống cho </w:t>
      </w:r>
      <w:r w:rsidR="00D344AD">
        <w:rPr>
          <w:rFonts w:ascii="Segoe UI" w:hAnsi="Segoe UI" w:cs="Segoe UI"/>
          <w:lang w:eastAsia="ja-JP"/>
        </w:rPr>
        <w:t>AFO</w:t>
      </w:r>
      <w:r w:rsidRPr="007A1519">
        <w:rPr>
          <w:rFonts w:ascii="Segoe UI" w:hAnsi="Segoe UI" w:cs="Segoe UI"/>
          <w:lang w:eastAsia="ja-JP"/>
        </w:rPr>
        <w:t>.</w:t>
      </w:r>
    </w:p>
    <w:p w14:paraId="5E10815D" w14:textId="77777777" w:rsidR="00600DB5" w:rsidRPr="007A1519" w:rsidRDefault="00600DB5" w:rsidP="00B7534C">
      <w:pPr>
        <w:numPr>
          <w:ilvl w:val="0"/>
          <w:numId w:val="40"/>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Báo cáo tiến độ, vấn đề phát sinh cho Quản Trị Dự Án của DMSpro. </w:t>
      </w:r>
    </w:p>
    <w:p w14:paraId="3A3FB3D0" w14:textId="77777777" w:rsidR="00600DB5" w:rsidRPr="007A1519" w:rsidRDefault="00600DB5" w:rsidP="007F4696">
      <w:pPr>
        <w:pStyle w:val="Heading5"/>
        <w:ind w:left="1728"/>
        <w:rPr>
          <w:rFonts w:cs="Segoe UI"/>
        </w:rPr>
      </w:pPr>
      <w:r w:rsidRPr="00475558">
        <w:rPr>
          <w:rFonts w:cs="Segoe UI"/>
        </w:rPr>
        <w:t>DMSpro – Phát Tri</w:t>
      </w:r>
      <w:r w:rsidRPr="007A1519">
        <w:rPr>
          <w:rFonts w:cs="Segoe UI"/>
        </w:rPr>
        <w:t xml:space="preserve">ển Sản Phẩm </w:t>
      </w:r>
    </w:p>
    <w:p w14:paraId="38E20309"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Quản lý tiến độ hiệu chỉnh/phát triển các giải pháp được thực hiện bởi các đội bên dưới </w:t>
      </w:r>
    </w:p>
    <w:p w14:paraId="519B4D41"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i/>
          <w:color w:val="4BACC6" w:themeColor="accent5"/>
          <w:lang w:eastAsia="ja-JP"/>
        </w:rPr>
      </w:pPr>
      <w:r w:rsidRPr="007A1519">
        <w:rPr>
          <w:rFonts w:ascii="Segoe UI" w:hAnsi="Segoe UI" w:cs="Segoe UI"/>
          <w:lang w:eastAsia="ja-JP"/>
        </w:rPr>
        <w:t xml:space="preserve">Phối hợp với đội Đảm Bảo Qui Trình để đảm bảo các đội thực hiện công việc theo qui trình phát triển phần mềm của công ty </w:t>
      </w:r>
    </w:p>
    <w:p w14:paraId="4DEFA069"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Phối hợp với đội Đảm Bảo Chất Lượng để xây dựng qui trình kiểm thử phần mềm nội bộ trước khi kiểm thử tại khách hàng </w:t>
      </w:r>
    </w:p>
    <w:p w14:paraId="7CE9C843"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Báo cáo tiến độ, vấn đề phát sinh cho Quản Trị Dự Án của DMSpro </w:t>
      </w:r>
    </w:p>
    <w:p w14:paraId="2FB4B6AA" w14:textId="77777777" w:rsidR="00600DB5" w:rsidRPr="007A1519" w:rsidRDefault="00600DB5" w:rsidP="007F4696">
      <w:pPr>
        <w:pStyle w:val="Heading5"/>
        <w:ind w:left="1728"/>
        <w:rPr>
          <w:rFonts w:cs="Segoe UI"/>
        </w:rPr>
      </w:pPr>
      <w:r w:rsidRPr="00475558">
        <w:rPr>
          <w:rFonts w:cs="Segoe UI"/>
        </w:rPr>
        <w:t>DMSpro – Qu</w:t>
      </w:r>
      <w:r w:rsidRPr="007A1519">
        <w:rPr>
          <w:rFonts w:cs="Segoe UI"/>
        </w:rPr>
        <w:t>ản lý Chất L</w:t>
      </w:r>
      <w:r w:rsidRPr="007A1519">
        <w:rPr>
          <w:rFonts w:cs="Segoe UI" w:hint="cs"/>
        </w:rPr>
        <w:t>ư</w:t>
      </w:r>
      <w:r w:rsidRPr="007A1519">
        <w:rPr>
          <w:rFonts w:cs="Segoe UI"/>
        </w:rPr>
        <w:t>ợng Sản Phẩm</w:t>
      </w:r>
    </w:p>
    <w:p w14:paraId="42D06934"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Xây dựng kịch bản để kiểm thử hệ thống dựa trên quy trình nghiệp vụ tương lai.</w:t>
      </w:r>
    </w:p>
    <w:p w14:paraId="5060DABD"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Thực hiện việc kiểm thử hệ thống.</w:t>
      </w:r>
    </w:p>
    <w:p w14:paraId="2EB45F40"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Báo cáo kết quả cho  DMSpro – Phát Triển Giải Pháp và Phát Triển Sản Phẩm, Quản Trị Dự Án</w:t>
      </w:r>
    </w:p>
    <w:p w14:paraId="58B6E4E1" w14:textId="77777777" w:rsidR="00600DB5" w:rsidRPr="007A1519" w:rsidRDefault="00600DB5" w:rsidP="007F4696">
      <w:pPr>
        <w:pStyle w:val="Heading5"/>
        <w:ind w:left="1728"/>
        <w:rPr>
          <w:rFonts w:cs="Segoe UI"/>
        </w:rPr>
      </w:pPr>
      <w:r w:rsidRPr="00475558">
        <w:rPr>
          <w:rFonts w:cs="Segoe UI"/>
        </w:rPr>
        <w:t>DMSpro – Tri</w:t>
      </w:r>
      <w:r w:rsidRPr="007A1519">
        <w:rPr>
          <w:rFonts w:cs="Segoe UI"/>
        </w:rPr>
        <w:t>ển Khai</w:t>
      </w:r>
    </w:p>
    <w:p w14:paraId="7B776247" w14:textId="2D53C1F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Cùng với </w:t>
      </w:r>
      <w:r w:rsidR="00D344AD">
        <w:rPr>
          <w:rFonts w:ascii="Segoe UI" w:hAnsi="Segoe UI" w:cs="Segoe UI"/>
          <w:lang w:eastAsia="ja-JP"/>
        </w:rPr>
        <w:t>AFO</w:t>
      </w:r>
      <w:r w:rsidRPr="007A1519">
        <w:rPr>
          <w:rFonts w:ascii="Segoe UI" w:hAnsi="Segoe UI" w:cs="Segoe UI"/>
          <w:lang w:eastAsia="ja-JP"/>
        </w:rPr>
        <w:t xml:space="preserve"> lên kế hoạch đào tạo, triển khai cho các Chi nhánh/NPP.</w:t>
      </w:r>
    </w:p>
    <w:p w14:paraId="2E023621" w14:textId="0144E478"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Xây dựng các tài liệu đào tạo, tài liệu Hướng Dẫn và tài liệu triển khai cho GSBH, </w:t>
      </w:r>
      <w:r w:rsidR="00C67970" w:rsidRPr="007A1519">
        <w:rPr>
          <w:rFonts w:ascii="Segoe UI" w:hAnsi="Segoe UI" w:cs="Segoe UI"/>
          <w:lang w:eastAsia="ja-JP"/>
        </w:rPr>
        <w:t>NVBH</w:t>
      </w:r>
      <w:r w:rsidRPr="007A1519">
        <w:rPr>
          <w:rFonts w:ascii="Segoe UI" w:hAnsi="Segoe UI" w:cs="Segoe UI"/>
          <w:lang w:eastAsia="ja-JP"/>
        </w:rPr>
        <w:t xml:space="preserve"> và người dùng </w:t>
      </w:r>
      <w:r w:rsidR="00D344AD">
        <w:rPr>
          <w:rFonts w:ascii="Segoe UI" w:hAnsi="Segoe UI" w:cs="Segoe UI"/>
          <w:lang w:eastAsia="ja-JP"/>
        </w:rPr>
        <w:t>AFO</w:t>
      </w:r>
      <w:r w:rsidRPr="007A1519">
        <w:rPr>
          <w:rFonts w:ascii="Segoe UI" w:hAnsi="Segoe UI" w:cs="Segoe UI"/>
          <w:lang w:eastAsia="ja-JP"/>
        </w:rPr>
        <w:t xml:space="preserve"> và của Chi nhánh/NPP.</w:t>
      </w:r>
    </w:p>
    <w:p w14:paraId="25E35F0A" w14:textId="4AFD8ADD"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Thực hiện việc đào tạo cho người dùng tại </w:t>
      </w:r>
      <w:r w:rsidR="00D344AD">
        <w:rPr>
          <w:rFonts w:ascii="Segoe UI" w:hAnsi="Segoe UI" w:cs="Segoe UI"/>
          <w:lang w:eastAsia="ja-JP"/>
        </w:rPr>
        <w:t>AFO</w:t>
      </w:r>
      <w:r w:rsidRPr="007A1519">
        <w:rPr>
          <w:rFonts w:ascii="Segoe UI" w:hAnsi="Segoe UI" w:cs="Segoe UI"/>
          <w:lang w:eastAsia="ja-JP"/>
        </w:rPr>
        <w:t xml:space="preserve"> và người dùng tại Chi nhánh/NPP </w:t>
      </w:r>
      <w:proofErr w:type="gramStart"/>
      <w:r w:rsidRPr="007A1519">
        <w:rPr>
          <w:rFonts w:ascii="Segoe UI" w:hAnsi="Segoe UI" w:cs="Segoe UI"/>
          <w:lang w:eastAsia="ja-JP"/>
        </w:rPr>
        <w:t>theo</w:t>
      </w:r>
      <w:proofErr w:type="gramEnd"/>
      <w:r w:rsidRPr="007A1519">
        <w:rPr>
          <w:rFonts w:ascii="Segoe UI" w:hAnsi="Segoe UI" w:cs="Segoe UI"/>
          <w:lang w:eastAsia="ja-JP"/>
        </w:rPr>
        <w:t xml:space="preserve"> kế hoạch dự án.</w:t>
      </w:r>
    </w:p>
    <w:p w14:paraId="1EC1CE50"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Đảm bảo việc triển khai </w:t>
      </w:r>
      <w:proofErr w:type="gramStart"/>
      <w:r w:rsidRPr="007A1519">
        <w:rPr>
          <w:rFonts w:ascii="Segoe UI" w:hAnsi="Segoe UI" w:cs="Segoe UI"/>
          <w:lang w:eastAsia="ja-JP"/>
        </w:rPr>
        <w:t>theo</w:t>
      </w:r>
      <w:proofErr w:type="gramEnd"/>
      <w:r w:rsidRPr="007A1519">
        <w:rPr>
          <w:rFonts w:ascii="Segoe UI" w:hAnsi="Segoe UI" w:cs="Segoe UI"/>
          <w:lang w:eastAsia="ja-JP"/>
        </w:rPr>
        <w:t xml:space="preserve"> đúng kế hoạch đã được duyệt tại Chi nhánh/NPP và theo đúng quy trình triển khai của DMSpro.</w:t>
      </w:r>
    </w:p>
    <w:p w14:paraId="0C149813"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Ghi nhận và báo cáo các vấn đề phát sinh trong quá trình triển khai cho trưởng nhóm và Quản Trị Dự Án.</w:t>
      </w:r>
    </w:p>
    <w:p w14:paraId="0D1ACF8C" w14:textId="77777777" w:rsidR="00600DB5" w:rsidRPr="007A1519" w:rsidRDefault="00600DB5" w:rsidP="007F4696">
      <w:pPr>
        <w:pStyle w:val="Heading5"/>
        <w:ind w:left="1728"/>
        <w:rPr>
          <w:rFonts w:cs="Segoe UI"/>
        </w:rPr>
      </w:pPr>
      <w:r w:rsidRPr="00475558">
        <w:rPr>
          <w:rFonts w:cs="Segoe UI"/>
        </w:rPr>
        <w:t>DMSpro – Hỗ</w:t>
      </w:r>
      <w:r w:rsidRPr="007A1519">
        <w:rPr>
          <w:rFonts w:cs="Segoe UI"/>
        </w:rPr>
        <w:t xml:space="preserve"> Trợ vận hành hệ thống </w:t>
      </w:r>
    </w:p>
    <w:p w14:paraId="5898DBA4" w14:textId="7BC50DC2" w:rsidR="00600DB5" w:rsidRPr="007A1519" w:rsidRDefault="00600DB5" w:rsidP="00B7534C">
      <w:pPr>
        <w:numPr>
          <w:ilvl w:val="0"/>
          <w:numId w:val="39"/>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Hổ trợ người dùng tại </w:t>
      </w:r>
      <w:r w:rsidR="00D344AD">
        <w:rPr>
          <w:rFonts w:ascii="Segoe UI" w:hAnsi="Segoe UI" w:cs="Segoe UI"/>
          <w:lang w:eastAsia="ja-JP"/>
        </w:rPr>
        <w:t>AFO</w:t>
      </w:r>
      <w:r w:rsidRPr="007A1519">
        <w:rPr>
          <w:rFonts w:ascii="Segoe UI" w:hAnsi="Segoe UI" w:cs="Segoe UI"/>
          <w:lang w:eastAsia="ja-JP"/>
        </w:rPr>
        <w:t xml:space="preserve"> trong quá trình vận hành theo phạm vi công việc được định nghĩa trong Chương 8 của Phụ lục này</w:t>
      </w:r>
    </w:p>
    <w:p w14:paraId="7B2EFBBD" w14:textId="51ADD019" w:rsidR="00600DB5" w:rsidRPr="007A1519" w:rsidRDefault="00600DB5" w:rsidP="00B7534C">
      <w:pPr>
        <w:numPr>
          <w:ilvl w:val="0"/>
          <w:numId w:val="39"/>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 xml:space="preserve">Báo cáo cho Quản Trị Dự Án của </w:t>
      </w:r>
      <w:r w:rsidR="00D344AD">
        <w:rPr>
          <w:rFonts w:ascii="Segoe UI" w:hAnsi="Segoe UI" w:cs="Segoe UI"/>
          <w:lang w:eastAsia="ja-JP"/>
        </w:rPr>
        <w:t>AFO</w:t>
      </w:r>
      <w:r w:rsidRPr="007A1519">
        <w:rPr>
          <w:rFonts w:ascii="Segoe UI" w:hAnsi="Segoe UI" w:cs="Segoe UI"/>
          <w:lang w:eastAsia="ja-JP"/>
        </w:rPr>
        <w:t xml:space="preserve"> về các yêu cầu thay đổi hệ thống do người dùng yêu cầu.</w:t>
      </w:r>
    </w:p>
    <w:p w14:paraId="547C87B5" w14:textId="77777777" w:rsidR="00600DB5" w:rsidRPr="007A1519" w:rsidRDefault="00600DB5" w:rsidP="007F4696">
      <w:pPr>
        <w:pStyle w:val="Heading5"/>
        <w:ind w:left="1728"/>
        <w:rPr>
          <w:rFonts w:cs="Segoe UI"/>
        </w:rPr>
      </w:pPr>
      <w:r w:rsidRPr="00475558">
        <w:rPr>
          <w:rFonts w:cs="Segoe UI"/>
        </w:rPr>
        <w:t>DMSpro – Thư Ký Dự</w:t>
      </w:r>
      <w:r w:rsidRPr="007A1519">
        <w:rPr>
          <w:rFonts w:cs="Segoe UI"/>
        </w:rPr>
        <w:t xml:space="preserve"> Án</w:t>
      </w:r>
    </w:p>
    <w:p w14:paraId="486F02F2"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Quản lý hợp đồng</w:t>
      </w:r>
    </w:p>
    <w:p w14:paraId="65D0CFBC"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Theo dõi tiến độ thanh toán và thông báo cho Quản Trị Dự Án</w:t>
      </w:r>
    </w:p>
    <w:p w14:paraId="16BE46A0"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Hỗ trợ công tác hậu cần cho dự án</w:t>
      </w:r>
    </w:p>
    <w:p w14:paraId="1CA82E1C" w14:textId="77777777" w:rsidR="00600DB5" w:rsidRPr="007A1519" w:rsidRDefault="00600DB5" w:rsidP="00B7534C">
      <w:pPr>
        <w:numPr>
          <w:ilvl w:val="3"/>
          <w:numId w:val="41"/>
        </w:numPr>
        <w:tabs>
          <w:tab w:val="left" w:pos="1440"/>
        </w:tabs>
        <w:spacing w:before="120" w:after="120" w:line="276" w:lineRule="auto"/>
        <w:ind w:left="990" w:firstLine="0"/>
        <w:jc w:val="both"/>
        <w:rPr>
          <w:rFonts w:ascii="Segoe UI" w:hAnsi="Segoe UI" w:cs="Segoe UI"/>
          <w:lang w:eastAsia="ja-JP"/>
        </w:rPr>
      </w:pPr>
      <w:r w:rsidRPr="007A1519">
        <w:rPr>
          <w:rFonts w:ascii="Segoe UI" w:hAnsi="Segoe UI" w:cs="Segoe UI"/>
          <w:lang w:eastAsia="ja-JP"/>
        </w:rPr>
        <w:t>Thực hiện thủ tục tạm ứng, hoàn ứng cho các thành viên của dự án.</w:t>
      </w:r>
    </w:p>
    <w:p w14:paraId="1A98E414" w14:textId="55A1FFC9" w:rsidR="001A5FCD" w:rsidRPr="007A1519" w:rsidRDefault="001A5FCD" w:rsidP="007E6584">
      <w:pPr>
        <w:pStyle w:val="Heading4"/>
        <w:spacing w:line="276" w:lineRule="auto"/>
        <w:ind w:left="1498" w:hanging="1138"/>
        <w:jc w:val="both"/>
        <w:rPr>
          <w:rFonts w:cs="Segoe UI"/>
        </w:rPr>
      </w:pPr>
      <w:r w:rsidRPr="00475558">
        <w:rPr>
          <w:rFonts w:cs="Segoe UI"/>
        </w:rPr>
        <w:t>Qui trình trao đổ</w:t>
      </w:r>
      <w:r w:rsidRPr="007A1519">
        <w:rPr>
          <w:rFonts w:cs="Segoe UI"/>
        </w:rPr>
        <w:t xml:space="preserve">i thông tin </w:t>
      </w:r>
    </w:p>
    <w:p w14:paraId="767296D9" w14:textId="77777777" w:rsidR="001A5FCD" w:rsidRPr="007A1519" w:rsidRDefault="001A5FCD" w:rsidP="00B7534C">
      <w:pPr>
        <w:widowControl w:val="0"/>
        <w:numPr>
          <w:ilvl w:val="3"/>
          <w:numId w:val="41"/>
        </w:numPr>
        <w:tabs>
          <w:tab w:val="left" w:pos="1440"/>
        </w:tabs>
        <w:spacing w:before="120" w:after="120" w:line="276" w:lineRule="auto"/>
        <w:ind w:left="990" w:firstLine="0"/>
        <w:jc w:val="both"/>
        <w:rPr>
          <w:rFonts w:ascii="Segoe UI" w:eastAsia="MS Mincho" w:hAnsi="Segoe UI" w:cs="Segoe UI"/>
          <w:snapToGrid w:val="0"/>
          <w:lang w:eastAsia="ja-JP"/>
        </w:rPr>
      </w:pPr>
      <w:r w:rsidRPr="007A1519">
        <w:rPr>
          <w:rFonts w:ascii="Segoe UI" w:eastAsia="MS Mincho" w:hAnsi="Segoe UI" w:cs="Segoe UI"/>
          <w:snapToGrid w:val="0"/>
          <w:lang w:eastAsia="ja-JP"/>
        </w:rPr>
        <w:t>Tất cả các tài liệu dự án, báo cáo tiến độ được lưu trữ tại máy chủ trung tâm của công ty DMSpro và nội bộ DMSpro truy cập.</w:t>
      </w:r>
    </w:p>
    <w:p w14:paraId="2511FCE4" w14:textId="77777777" w:rsidR="001A5FCD" w:rsidRPr="007A1519" w:rsidRDefault="001A5FCD" w:rsidP="00B7534C">
      <w:pPr>
        <w:widowControl w:val="0"/>
        <w:numPr>
          <w:ilvl w:val="3"/>
          <w:numId w:val="41"/>
        </w:numPr>
        <w:tabs>
          <w:tab w:val="left" w:pos="1440"/>
        </w:tabs>
        <w:spacing w:before="120" w:after="120" w:line="276" w:lineRule="auto"/>
        <w:ind w:left="990" w:firstLine="0"/>
        <w:jc w:val="both"/>
        <w:rPr>
          <w:rFonts w:ascii="Segoe UI" w:eastAsia="MS Mincho" w:hAnsi="Segoe UI" w:cs="Segoe UI"/>
          <w:snapToGrid w:val="0"/>
          <w:lang w:eastAsia="ja-JP"/>
        </w:rPr>
      </w:pPr>
      <w:r w:rsidRPr="007A1519">
        <w:rPr>
          <w:rFonts w:ascii="Segoe UI" w:eastAsia="MS Mincho" w:hAnsi="Segoe UI" w:cs="Segoe UI"/>
          <w:snapToGrid w:val="0"/>
          <w:lang w:eastAsia="ja-JP"/>
        </w:rPr>
        <w:t xml:space="preserve">Để thuận lợi và tránh cập nhật thiếu thông tin, dự án sử dụng các nhóm mail sau đây để liên lạc với DMSpro trong quá trình thực hiện dự án </w:t>
      </w:r>
    </w:p>
    <w:tbl>
      <w:tblPr>
        <w:tblW w:w="488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469"/>
        <w:gridCol w:w="5670"/>
      </w:tblGrid>
      <w:tr w:rsidR="001A5FCD" w:rsidRPr="00BB50A1" w14:paraId="6E260C0A" w14:textId="77777777" w:rsidTr="001A5FCD">
        <w:trPr>
          <w:trHeight w:val="440"/>
          <w:jc w:val="center"/>
        </w:trPr>
        <w:tc>
          <w:tcPr>
            <w:tcW w:w="1898" w:type="pct"/>
            <w:shd w:val="clear" w:color="auto" w:fill="2F5496"/>
            <w:vAlign w:val="center"/>
          </w:tcPr>
          <w:p w14:paraId="3E1F8C9F" w14:textId="77777777" w:rsidR="001A5FCD" w:rsidRPr="007A1519" w:rsidRDefault="001A5FCD" w:rsidP="001A5FCD">
            <w:pPr>
              <w:widowControl w:val="0"/>
              <w:spacing w:before="120" w:after="120" w:line="276" w:lineRule="auto"/>
              <w:jc w:val="center"/>
              <w:rPr>
                <w:rFonts w:ascii="Segoe UI" w:eastAsia="MS Mincho" w:hAnsi="Segoe UI" w:cs="Segoe UI"/>
                <w:b/>
                <w:bCs/>
                <w:snapToGrid w:val="0"/>
                <w:color w:val="FFFFFF"/>
                <w:lang w:eastAsia="en-GB"/>
              </w:rPr>
            </w:pPr>
            <w:r w:rsidRPr="007A1519">
              <w:rPr>
                <w:rFonts w:ascii="Segoe UI" w:eastAsia="MS Mincho" w:hAnsi="Segoe UI" w:cs="Segoe UI"/>
                <w:snapToGrid w:val="0"/>
                <w:lang w:eastAsia="ja-JP"/>
              </w:rPr>
              <w:t xml:space="preserve"> </w:t>
            </w:r>
            <w:r w:rsidRPr="007A1519">
              <w:rPr>
                <w:rFonts w:ascii="Segoe UI" w:eastAsia="MS Mincho" w:hAnsi="Segoe UI" w:cs="Segoe UI"/>
                <w:b/>
                <w:bCs/>
                <w:snapToGrid w:val="0"/>
                <w:color w:val="FFFFFF"/>
                <w:lang w:eastAsia="en-GB"/>
              </w:rPr>
              <w:t>Địa chỉ nhóm mail</w:t>
            </w:r>
          </w:p>
        </w:tc>
        <w:tc>
          <w:tcPr>
            <w:tcW w:w="3102" w:type="pct"/>
            <w:shd w:val="clear" w:color="auto" w:fill="2F5496"/>
            <w:vAlign w:val="center"/>
          </w:tcPr>
          <w:p w14:paraId="5B6288C6" w14:textId="77777777" w:rsidR="001A5FCD" w:rsidRPr="007A1519" w:rsidRDefault="001A5FCD" w:rsidP="001A5FCD">
            <w:pPr>
              <w:widowControl w:val="0"/>
              <w:spacing w:before="120" w:after="120" w:line="276" w:lineRule="auto"/>
              <w:jc w:val="center"/>
              <w:rPr>
                <w:rFonts w:ascii="Segoe UI" w:eastAsia="MS Mincho" w:hAnsi="Segoe UI" w:cs="Segoe UI"/>
                <w:b/>
                <w:bCs/>
                <w:i/>
                <w:snapToGrid w:val="0"/>
                <w:color w:val="FFFFFF"/>
                <w:lang w:eastAsia="en-GB"/>
              </w:rPr>
            </w:pPr>
            <w:r w:rsidRPr="007A1519">
              <w:rPr>
                <w:rFonts w:ascii="Segoe UI" w:eastAsia="MS Mincho" w:hAnsi="Segoe UI" w:cs="Segoe UI"/>
                <w:b/>
                <w:bCs/>
                <w:snapToGrid w:val="0"/>
                <w:color w:val="FFFFFF"/>
                <w:lang w:eastAsia="en-GB"/>
              </w:rPr>
              <w:t>Ý nghĩa</w:t>
            </w:r>
          </w:p>
        </w:tc>
      </w:tr>
      <w:tr w:rsidR="001A5FCD" w:rsidRPr="00BB50A1" w14:paraId="08801A1C" w14:textId="77777777" w:rsidTr="001A5FCD">
        <w:trPr>
          <w:trHeight w:val="864"/>
          <w:jc w:val="center"/>
        </w:trPr>
        <w:tc>
          <w:tcPr>
            <w:tcW w:w="1898" w:type="pct"/>
            <w:vAlign w:val="center"/>
          </w:tcPr>
          <w:p w14:paraId="44A8BBFE" w14:textId="14153C68" w:rsidR="001A5FCD" w:rsidRPr="007A1519" w:rsidRDefault="00A62E91" w:rsidP="001A5FCD">
            <w:pPr>
              <w:widowControl w:val="0"/>
              <w:spacing w:before="120" w:after="120" w:line="276" w:lineRule="auto"/>
              <w:rPr>
                <w:rFonts w:ascii="Segoe UI" w:eastAsia="MS Mincho" w:hAnsi="Segoe UI" w:cs="Segoe UI"/>
                <w:i/>
                <w:snapToGrid w:val="0"/>
                <w:color w:val="4472C4"/>
              </w:rPr>
            </w:pPr>
            <w:hyperlink r:id="rId36" w:history="1">
              <w:r w:rsidR="00D344AD">
                <w:rPr>
                  <w:rFonts w:ascii="Segoe UI" w:eastAsia="MS Mincho" w:hAnsi="Segoe UI" w:cs="Segoe UI"/>
                  <w:snapToGrid w:val="0"/>
                  <w:color w:val="0000FF"/>
                  <w:u w:val="single"/>
                </w:rPr>
                <w:t>AFO</w:t>
              </w:r>
              <w:r w:rsidR="001A5FCD" w:rsidRPr="007A1519">
                <w:rPr>
                  <w:rFonts w:ascii="Segoe UI" w:eastAsia="MS Mincho" w:hAnsi="Segoe UI" w:cs="Segoe UI"/>
                  <w:snapToGrid w:val="0"/>
                  <w:color w:val="0000FF"/>
                  <w:u w:val="single"/>
                </w:rPr>
                <w:t>.dms@dmspro.vn</w:t>
              </w:r>
            </w:hyperlink>
          </w:p>
        </w:tc>
        <w:tc>
          <w:tcPr>
            <w:tcW w:w="3102" w:type="pct"/>
            <w:vAlign w:val="center"/>
          </w:tcPr>
          <w:p w14:paraId="1840C988" w14:textId="77777777" w:rsidR="001A5FCD" w:rsidRPr="007A1519" w:rsidRDefault="001A5FCD" w:rsidP="001A5FCD">
            <w:pPr>
              <w:widowControl w:val="0"/>
              <w:spacing w:before="120" w:after="120" w:line="276" w:lineRule="auto"/>
              <w:rPr>
                <w:rFonts w:ascii="Segoe UI" w:eastAsia="MS Mincho" w:hAnsi="Segoe UI" w:cs="Segoe UI"/>
                <w:snapToGrid w:val="0"/>
              </w:rPr>
            </w:pPr>
            <w:r w:rsidRPr="007A1519">
              <w:rPr>
                <w:rFonts w:ascii="Segoe UI" w:eastAsia="MS Mincho" w:hAnsi="Segoe UI" w:cs="Segoe UI"/>
                <w:snapToGrid w:val="0"/>
              </w:rPr>
              <w:t>Các thông tin cần trao đổi sẽ được gửi cho toàn bộ thành viên chủ chốt trong dự án</w:t>
            </w:r>
          </w:p>
        </w:tc>
      </w:tr>
      <w:tr w:rsidR="001A5FCD" w:rsidRPr="00BB50A1" w14:paraId="0C113DA0" w14:textId="77777777" w:rsidTr="001A5FCD">
        <w:trPr>
          <w:trHeight w:val="864"/>
          <w:jc w:val="center"/>
        </w:trPr>
        <w:tc>
          <w:tcPr>
            <w:tcW w:w="1898" w:type="pct"/>
            <w:vAlign w:val="center"/>
          </w:tcPr>
          <w:p w14:paraId="35766463" w14:textId="77777777" w:rsidR="001A5FCD" w:rsidRPr="007A1519" w:rsidRDefault="00A62E91" w:rsidP="001A5FCD">
            <w:pPr>
              <w:widowControl w:val="0"/>
              <w:spacing w:before="120" w:after="120" w:line="276" w:lineRule="auto"/>
              <w:rPr>
                <w:rFonts w:ascii="Segoe UI" w:eastAsia="MS Mincho" w:hAnsi="Segoe UI" w:cs="Segoe UI"/>
                <w:i/>
                <w:snapToGrid w:val="0"/>
                <w:color w:val="4472C4"/>
              </w:rPr>
            </w:pPr>
            <w:hyperlink r:id="rId37" w:history="1">
              <w:r w:rsidR="001A5FCD" w:rsidRPr="007A1519">
                <w:rPr>
                  <w:rFonts w:ascii="Segoe UI" w:eastAsia="MS Mincho" w:hAnsi="Segoe UI" w:cs="Segoe UI"/>
                  <w:snapToGrid w:val="0"/>
                  <w:color w:val="0000FF"/>
                  <w:u w:val="single"/>
                </w:rPr>
                <w:t>trienkhai@dmspro.vn</w:t>
              </w:r>
            </w:hyperlink>
          </w:p>
        </w:tc>
        <w:tc>
          <w:tcPr>
            <w:tcW w:w="3102" w:type="pct"/>
            <w:vAlign w:val="center"/>
          </w:tcPr>
          <w:p w14:paraId="19F5F6FE" w14:textId="77777777" w:rsidR="001A5FCD" w:rsidRPr="007A1519" w:rsidRDefault="001A5FCD" w:rsidP="001A5FCD">
            <w:pPr>
              <w:widowControl w:val="0"/>
              <w:spacing w:before="120" w:after="120" w:line="276" w:lineRule="auto"/>
              <w:rPr>
                <w:rFonts w:ascii="Segoe UI" w:eastAsia="MS Mincho" w:hAnsi="Segoe UI" w:cs="Segoe UI"/>
                <w:snapToGrid w:val="0"/>
              </w:rPr>
            </w:pPr>
            <w:r w:rsidRPr="007A1519">
              <w:rPr>
                <w:rFonts w:ascii="Segoe UI" w:eastAsia="MS Mincho" w:hAnsi="Segoe UI" w:cs="Segoe UI"/>
                <w:snapToGrid w:val="0"/>
              </w:rPr>
              <w:t>Các thông tin cần trao đổi sẽ được gửi cho toàn bộ thành viên trong nhóm triển khai</w:t>
            </w:r>
          </w:p>
        </w:tc>
      </w:tr>
      <w:tr w:rsidR="001A5FCD" w:rsidRPr="00BB50A1" w14:paraId="11056FC8" w14:textId="77777777" w:rsidTr="001A5FCD">
        <w:trPr>
          <w:trHeight w:val="864"/>
          <w:jc w:val="center"/>
        </w:trPr>
        <w:tc>
          <w:tcPr>
            <w:tcW w:w="1898" w:type="pct"/>
            <w:vAlign w:val="center"/>
          </w:tcPr>
          <w:p w14:paraId="0C75E451" w14:textId="77777777" w:rsidR="001A5FCD" w:rsidRPr="007A1519" w:rsidRDefault="00A62E91" w:rsidP="001A5FCD">
            <w:pPr>
              <w:widowControl w:val="0"/>
              <w:spacing w:before="120" w:after="120" w:line="276" w:lineRule="auto"/>
              <w:rPr>
                <w:rFonts w:ascii="Segoe UI" w:eastAsia="MS Mincho" w:hAnsi="Segoe UI" w:cs="Segoe UI"/>
                <w:i/>
                <w:snapToGrid w:val="0"/>
                <w:color w:val="4472C4"/>
              </w:rPr>
            </w:pPr>
            <w:hyperlink r:id="rId38" w:history="1">
              <w:r w:rsidR="001A5FCD" w:rsidRPr="007A1519">
                <w:rPr>
                  <w:rFonts w:ascii="Segoe UI" w:eastAsia="MS Mincho" w:hAnsi="Segoe UI" w:cs="Segoe UI"/>
                  <w:snapToGrid w:val="0"/>
                  <w:color w:val="0000FF"/>
                  <w:u w:val="single"/>
                </w:rPr>
                <w:t xml:space="preserve"> </w:t>
              </w:r>
            </w:hyperlink>
            <w:hyperlink r:id="rId39" w:history="1">
              <w:r w:rsidR="001A5FCD" w:rsidRPr="007A1519">
                <w:rPr>
                  <w:rFonts w:ascii="Segoe UI" w:eastAsia="MS Mincho" w:hAnsi="Segoe UI" w:cs="Segoe UI"/>
                  <w:snapToGrid w:val="0"/>
                  <w:color w:val="0000FF"/>
                  <w:u w:val="single"/>
                </w:rPr>
                <w:t>support@dmspro.vn</w:t>
              </w:r>
            </w:hyperlink>
          </w:p>
        </w:tc>
        <w:tc>
          <w:tcPr>
            <w:tcW w:w="3102" w:type="pct"/>
            <w:vAlign w:val="center"/>
          </w:tcPr>
          <w:p w14:paraId="21C4ABF4" w14:textId="77777777" w:rsidR="001A5FCD" w:rsidRPr="007A1519" w:rsidRDefault="001A5FCD" w:rsidP="001A5FCD">
            <w:pPr>
              <w:widowControl w:val="0"/>
              <w:spacing w:before="120" w:after="120" w:line="276" w:lineRule="auto"/>
              <w:rPr>
                <w:rFonts w:ascii="Segoe UI" w:eastAsia="MS Mincho" w:hAnsi="Segoe UI" w:cs="Segoe UI"/>
                <w:snapToGrid w:val="0"/>
              </w:rPr>
            </w:pPr>
            <w:r w:rsidRPr="007A1519">
              <w:rPr>
                <w:rFonts w:ascii="Segoe UI" w:eastAsia="MS Mincho" w:hAnsi="Segoe UI" w:cs="Segoe UI"/>
                <w:snapToGrid w:val="0"/>
              </w:rPr>
              <w:t>Các thông tin cần trao đổi sẽ được gửi cho toàn bộ thành viên trong nhóm hỗ trợ</w:t>
            </w:r>
          </w:p>
        </w:tc>
      </w:tr>
    </w:tbl>
    <w:p w14:paraId="189E11B8" w14:textId="77777777" w:rsidR="001A5FCD" w:rsidRPr="007A1519" w:rsidRDefault="001A5FCD" w:rsidP="00B7534C">
      <w:pPr>
        <w:widowControl w:val="0"/>
        <w:numPr>
          <w:ilvl w:val="0"/>
          <w:numId w:val="32"/>
        </w:numPr>
        <w:tabs>
          <w:tab w:val="num" w:pos="1530"/>
        </w:tabs>
        <w:spacing w:before="120" w:after="120" w:line="276" w:lineRule="auto"/>
        <w:ind w:left="990" w:firstLine="0"/>
        <w:jc w:val="both"/>
        <w:rPr>
          <w:rFonts w:ascii="Segoe UI" w:eastAsia="MS Mincho" w:hAnsi="Segoe UI" w:cs="Segoe UI"/>
          <w:snapToGrid w:val="0"/>
          <w:lang w:eastAsia="ja-JP"/>
        </w:rPr>
      </w:pPr>
      <w:r w:rsidRPr="007A1519">
        <w:rPr>
          <w:rFonts w:ascii="Segoe UI" w:eastAsia="MS Mincho" w:hAnsi="Segoe UI" w:cs="Segoe UI"/>
          <w:snapToGrid w:val="0"/>
          <w:lang w:eastAsia="ja-JP"/>
        </w:rPr>
        <w:t xml:space="preserve">Giao tiếp trong dự án </w:t>
      </w:r>
    </w:p>
    <w:p w14:paraId="031A6CF4" w14:textId="77777777" w:rsidR="001A5FCD" w:rsidRPr="007A1519" w:rsidRDefault="001A5FCD" w:rsidP="00B7534C">
      <w:pPr>
        <w:widowControl w:val="0"/>
        <w:numPr>
          <w:ilvl w:val="2"/>
          <w:numId w:val="33"/>
        </w:numPr>
        <w:spacing w:before="120" w:after="120" w:line="276" w:lineRule="auto"/>
        <w:jc w:val="both"/>
        <w:rPr>
          <w:rFonts w:ascii="Segoe UI" w:eastAsia="MS Mincho" w:hAnsi="Segoe UI" w:cs="Segoe UI"/>
          <w:i/>
          <w:snapToGrid w:val="0"/>
          <w:color w:val="4472C4"/>
          <w:lang w:eastAsia="ja-JP"/>
        </w:rPr>
      </w:pPr>
      <w:r w:rsidRPr="007A1519">
        <w:rPr>
          <w:rFonts w:ascii="Segoe UI" w:eastAsia="MS Mincho" w:hAnsi="Segoe UI" w:cs="Segoe UI"/>
          <w:snapToGrid w:val="0"/>
          <w:lang w:eastAsia="ja-JP"/>
        </w:rPr>
        <w:t>Email, Skype, điện thoại</w:t>
      </w:r>
    </w:p>
    <w:p w14:paraId="27D28D75" w14:textId="77777777" w:rsidR="001A5FCD" w:rsidRPr="007A1519" w:rsidRDefault="001A5FCD" w:rsidP="00B7534C">
      <w:pPr>
        <w:widowControl w:val="0"/>
        <w:numPr>
          <w:ilvl w:val="2"/>
          <w:numId w:val="33"/>
        </w:numPr>
        <w:spacing w:before="120" w:after="120" w:line="276" w:lineRule="auto"/>
        <w:jc w:val="both"/>
        <w:rPr>
          <w:rFonts w:ascii="Segoe UI" w:eastAsia="MS Mincho" w:hAnsi="Segoe UI" w:cs="Segoe UI"/>
          <w:i/>
          <w:snapToGrid w:val="0"/>
          <w:color w:val="4472C4"/>
          <w:lang w:eastAsia="ja-JP"/>
        </w:rPr>
      </w:pPr>
      <w:r w:rsidRPr="007A1519">
        <w:rPr>
          <w:rFonts w:ascii="Segoe UI" w:eastAsia="MS Mincho" w:hAnsi="Segoe UI" w:cs="Segoe UI"/>
          <w:snapToGrid w:val="0"/>
          <w:lang w:eastAsia="ja-JP"/>
        </w:rPr>
        <w:t>Họp hàng tuần theo ngày chỉ định của Ban Dự Án</w:t>
      </w:r>
    </w:p>
    <w:p w14:paraId="5389798D" w14:textId="77777777" w:rsidR="001A5FCD" w:rsidRPr="007A1519" w:rsidRDefault="001A5FCD" w:rsidP="00B7534C">
      <w:pPr>
        <w:widowControl w:val="0"/>
        <w:numPr>
          <w:ilvl w:val="2"/>
          <w:numId w:val="33"/>
        </w:numPr>
        <w:tabs>
          <w:tab w:val="num" w:pos="1530"/>
        </w:tabs>
        <w:spacing w:before="120" w:after="120" w:line="276" w:lineRule="auto"/>
        <w:jc w:val="both"/>
        <w:rPr>
          <w:rFonts w:ascii="Segoe UI" w:eastAsia="MS Mincho" w:hAnsi="Segoe UI" w:cs="Segoe UI"/>
          <w:snapToGrid w:val="0"/>
          <w:lang w:eastAsia="ja-JP"/>
        </w:rPr>
      </w:pPr>
      <w:r w:rsidRPr="007A1519">
        <w:rPr>
          <w:rFonts w:ascii="Segoe UI" w:eastAsia="MS Mincho" w:hAnsi="Segoe UI" w:cs="Segoe UI"/>
          <w:snapToGrid w:val="0"/>
          <w:lang w:eastAsia="ja-JP"/>
        </w:rPr>
        <w:t>Giao tiếp với bên ngoài Email, bảng Q&amp;A</w:t>
      </w:r>
    </w:p>
    <w:p w14:paraId="5C0901F8" w14:textId="77777777" w:rsidR="001A5FCD" w:rsidRPr="007A1519" w:rsidRDefault="001A5FCD" w:rsidP="00B7534C">
      <w:pPr>
        <w:widowControl w:val="0"/>
        <w:numPr>
          <w:ilvl w:val="2"/>
          <w:numId w:val="33"/>
        </w:numPr>
        <w:tabs>
          <w:tab w:val="num" w:pos="1530"/>
        </w:tabs>
        <w:spacing w:before="120" w:after="120" w:line="276" w:lineRule="auto"/>
        <w:jc w:val="both"/>
        <w:rPr>
          <w:rFonts w:ascii="Segoe UI" w:eastAsia="MS Mincho" w:hAnsi="Segoe UI" w:cs="Segoe UI"/>
          <w:i/>
          <w:snapToGrid w:val="0"/>
          <w:color w:val="4472C4"/>
          <w:lang w:eastAsia="ja-JP"/>
        </w:rPr>
      </w:pPr>
      <w:r w:rsidRPr="007A1519">
        <w:rPr>
          <w:rFonts w:ascii="Segoe UI" w:eastAsia="MS Mincho" w:hAnsi="Segoe UI" w:cs="Segoe UI"/>
          <w:snapToGrid w:val="0"/>
          <w:lang w:eastAsia="ja-JP"/>
        </w:rPr>
        <w:t>Báo cáo tiến độ mỗi 1 tuần</w:t>
      </w:r>
    </w:p>
    <w:p w14:paraId="609D6893" w14:textId="77777777" w:rsidR="001A5FCD" w:rsidRPr="007A1519" w:rsidRDefault="001A5FCD" w:rsidP="00B7534C">
      <w:pPr>
        <w:widowControl w:val="0"/>
        <w:numPr>
          <w:ilvl w:val="2"/>
          <w:numId w:val="33"/>
        </w:numPr>
        <w:tabs>
          <w:tab w:val="num" w:pos="1530"/>
        </w:tabs>
        <w:spacing w:before="120" w:after="120" w:line="276" w:lineRule="auto"/>
        <w:jc w:val="both"/>
        <w:rPr>
          <w:rFonts w:ascii="Segoe UI" w:eastAsia="MS Mincho" w:hAnsi="Segoe UI" w:cs="Segoe UI"/>
          <w:i/>
          <w:snapToGrid w:val="0"/>
          <w:color w:val="4472C4"/>
          <w:lang w:eastAsia="ja-JP"/>
        </w:rPr>
      </w:pPr>
      <w:r w:rsidRPr="007A1519">
        <w:rPr>
          <w:rFonts w:ascii="Segoe UI" w:eastAsia="MS Mincho" w:hAnsi="Segoe UI" w:cs="Segoe UI"/>
          <w:snapToGrid w:val="0"/>
          <w:lang w:eastAsia="ja-JP"/>
        </w:rPr>
        <w:t xml:space="preserve">Họp với Ban Chỉ Đạo Dự Án mỗi tháng 1 lần </w:t>
      </w:r>
    </w:p>
    <w:p w14:paraId="11C1B54F" w14:textId="0DBB15C9" w:rsidR="001A5FCD" w:rsidRPr="007A1519" w:rsidRDefault="001A5FCD" w:rsidP="001A5FCD">
      <w:pPr>
        <w:spacing w:before="120" w:after="120" w:line="276" w:lineRule="auto"/>
        <w:ind w:left="1800"/>
        <w:jc w:val="both"/>
        <w:rPr>
          <w:rFonts w:ascii="Segoe UI" w:eastAsia="MS Mincho" w:hAnsi="Segoe UI" w:cs="Segoe UI"/>
          <w:snapToGrid w:val="0"/>
          <w:lang w:eastAsia="ja-JP"/>
        </w:rPr>
      </w:pPr>
      <w:r w:rsidRPr="007A1519">
        <w:rPr>
          <w:rFonts w:ascii="Segoe UI" w:eastAsia="MS Mincho" w:hAnsi="Segoe UI" w:cs="Segoe UI"/>
          <w:snapToGrid w:val="0"/>
          <w:lang w:eastAsia="ja-JP"/>
        </w:rPr>
        <w:t xml:space="preserve">Thành phần tham gia: Quản Trị Dự </w:t>
      </w:r>
      <w:proofErr w:type="gramStart"/>
      <w:r w:rsidRPr="007A1519">
        <w:rPr>
          <w:rFonts w:ascii="Segoe UI" w:eastAsia="MS Mincho" w:hAnsi="Segoe UI" w:cs="Segoe UI"/>
          <w:snapToGrid w:val="0"/>
          <w:lang w:eastAsia="ja-JP"/>
        </w:rPr>
        <w:t>Án</w:t>
      </w:r>
      <w:proofErr w:type="gramEnd"/>
      <w:r w:rsidRPr="007A1519">
        <w:rPr>
          <w:rFonts w:ascii="Segoe UI" w:eastAsia="MS Mincho" w:hAnsi="Segoe UI" w:cs="Segoe UI"/>
          <w:snapToGrid w:val="0"/>
          <w:lang w:eastAsia="ja-JP"/>
        </w:rPr>
        <w:t xml:space="preserve">, các trưởng nhóm của DMSpro và các tư vấn nghiệp vụ của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 xml:space="preserve"> </w:t>
      </w:r>
    </w:p>
    <w:p w14:paraId="4F554C60" w14:textId="42DEAA8B" w:rsidR="001A5FCD" w:rsidRPr="007A1519" w:rsidRDefault="001A5FCD" w:rsidP="007E6584">
      <w:pPr>
        <w:pStyle w:val="Heading4"/>
        <w:spacing w:line="276" w:lineRule="auto"/>
        <w:ind w:left="1498" w:hanging="1138"/>
        <w:jc w:val="both"/>
        <w:rPr>
          <w:rFonts w:cs="Segoe UI"/>
        </w:rPr>
      </w:pPr>
      <w:r w:rsidRPr="00475558">
        <w:rPr>
          <w:rFonts w:cs="Segoe UI"/>
        </w:rPr>
        <w:t>Qui tắ</w:t>
      </w:r>
      <w:r w:rsidRPr="007A1519">
        <w:rPr>
          <w:rFonts w:cs="Segoe UI"/>
        </w:rPr>
        <w:t xml:space="preserve">c trao </w:t>
      </w:r>
      <w:r w:rsidRPr="007A1519">
        <w:rPr>
          <w:rFonts w:cs="Segoe UI" w:hint="eastAsia"/>
        </w:rPr>
        <w:t>đ</w:t>
      </w:r>
      <w:r w:rsidRPr="007A1519">
        <w:rPr>
          <w:rFonts w:cs="Segoe UI"/>
        </w:rPr>
        <w:t xml:space="preserve">ổi email </w:t>
      </w:r>
    </w:p>
    <w:tbl>
      <w:tblPr>
        <w:tblW w:w="90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80"/>
        <w:gridCol w:w="1620"/>
        <w:gridCol w:w="2970"/>
        <w:gridCol w:w="1260"/>
        <w:gridCol w:w="1170"/>
      </w:tblGrid>
      <w:tr w:rsidR="001A5FCD" w:rsidRPr="00BB50A1" w14:paraId="53E8F21C" w14:textId="77777777" w:rsidTr="001A5FCD">
        <w:trPr>
          <w:cantSplit/>
          <w:tblHeader/>
        </w:trPr>
        <w:tc>
          <w:tcPr>
            <w:tcW w:w="1980" w:type="dxa"/>
            <w:shd w:val="clear" w:color="auto" w:fill="BDD6EE"/>
            <w:vAlign w:val="center"/>
          </w:tcPr>
          <w:p w14:paraId="165FCCF4"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b/>
                <w:bCs/>
                <w:snapToGrid w:val="0"/>
                <w:lang w:eastAsia="en-GB"/>
              </w:rPr>
              <w:t>Nội dung</w:t>
            </w:r>
          </w:p>
        </w:tc>
        <w:tc>
          <w:tcPr>
            <w:tcW w:w="1620" w:type="dxa"/>
            <w:shd w:val="clear" w:color="auto" w:fill="BDD6EE"/>
            <w:vAlign w:val="center"/>
          </w:tcPr>
          <w:p w14:paraId="74466A74" w14:textId="77777777" w:rsidR="001A5FCD" w:rsidRPr="007A1519" w:rsidRDefault="001A5FCD" w:rsidP="001A5FCD">
            <w:pPr>
              <w:widowControl w:val="0"/>
              <w:spacing w:before="120" w:after="120"/>
              <w:rPr>
                <w:rFonts w:ascii="Segoe UI" w:eastAsia="MS Mincho" w:hAnsi="Segoe UI" w:cs="Segoe UI"/>
                <w:b/>
                <w:bCs/>
                <w:snapToGrid w:val="0"/>
                <w:lang w:eastAsia="en-GB"/>
              </w:rPr>
            </w:pPr>
            <w:r w:rsidRPr="007A1519">
              <w:rPr>
                <w:rFonts w:ascii="Segoe UI" w:eastAsia="MS Mincho" w:hAnsi="Segoe UI" w:cs="Segoe UI"/>
                <w:b/>
                <w:bCs/>
                <w:snapToGrid w:val="0"/>
                <w:lang w:eastAsia="en-GB"/>
              </w:rPr>
              <w:t>G</w:t>
            </w:r>
            <w:r w:rsidRPr="007A1519">
              <w:rPr>
                <w:rFonts w:ascii="Segoe UI" w:eastAsia="MS Mincho" w:hAnsi="Segoe UI" w:cs="Segoe UI"/>
                <w:b/>
                <w:bCs/>
                <w:snapToGrid w:val="0"/>
                <w:lang w:val="vi-VN" w:eastAsia="en-GB"/>
              </w:rPr>
              <w:t>ửi đến</w:t>
            </w:r>
            <w:r w:rsidRPr="007A1519">
              <w:rPr>
                <w:rFonts w:ascii="Segoe UI" w:eastAsia="MS Mincho" w:hAnsi="Segoe UI" w:cs="Segoe UI"/>
                <w:b/>
                <w:bCs/>
                <w:snapToGrid w:val="0"/>
                <w:lang w:eastAsia="en-GB"/>
              </w:rPr>
              <w:t xml:space="preserve">   (Sent To)</w:t>
            </w:r>
          </w:p>
        </w:tc>
        <w:tc>
          <w:tcPr>
            <w:tcW w:w="2970" w:type="dxa"/>
            <w:shd w:val="clear" w:color="auto" w:fill="BDD6EE"/>
            <w:vAlign w:val="center"/>
          </w:tcPr>
          <w:p w14:paraId="4C6EDEB9" w14:textId="77777777" w:rsidR="001A5FCD" w:rsidRPr="007A1519" w:rsidRDefault="001A5FCD" w:rsidP="001A5FCD">
            <w:pPr>
              <w:widowControl w:val="0"/>
              <w:tabs>
                <w:tab w:val="left" w:pos="825"/>
                <w:tab w:val="center" w:pos="1557"/>
              </w:tabs>
              <w:spacing w:before="120" w:after="120"/>
              <w:rPr>
                <w:rFonts w:ascii="Segoe UI" w:eastAsia="MS Mincho" w:hAnsi="Segoe UI" w:cs="Segoe UI"/>
                <w:b/>
                <w:bCs/>
                <w:snapToGrid w:val="0"/>
                <w:lang w:eastAsia="en-GB"/>
              </w:rPr>
            </w:pPr>
            <w:r w:rsidRPr="007A1519">
              <w:rPr>
                <w:rFonts w:ascii="Segoe UI" w:eastAsia="MS Mincho" w:hAnsi="Segoe UI" w:cs="Segoe UI"/>
                <w:b/>
                <w:bCs/>
                <w:snapToGrid w:val="0"/>
                <w:lang w:eastAsia="en-GB"/>
              </w:rPr>
              <w:t>Thông Báo đến (Cc)</w:t>
            </w:r>
          </w:p>
        </w:tc>
        <w:tc>
          <w:tcPr>
            <w:tcW w:w="1260" w:type="dxa"/>
            <w:shd w:val="clear" w:color="auto" w:fill="BDD6EE"/>
            <w:vAlign w:val="center"/>
          </w:tcPr>
          <w:p w14:paraId="54633F57" w14:textId="77777777" w:rsidR="001A5FCD" w:rsidRPr="007A1519" w:rsidRDefault="001A5FCD" w:rsidP="001A5FCD">
            <w:pPr>
              <w:widowControl w:val="0"/>
              <w:spacing w:before="120" w:after="120"/>
              <w:rPr>
                <w:rFonts w:ascii="Segoe UI" w:eastAsia="MS Mincho" w:hAnsi="Segoe UI" w:cs="Segoe UI"/>
                <w:b/>
                <w:bCs/>
                <w:snapToGrid w:val="0"/>
                <w:lang w:val="vi-VN" w:eastAsia="en-GB"/>
              </w:rPr>
            </w:pPr>
            <w:r w:rsidRPr="007A1519">
              <w:rPr>
                <w:rFonts w:ascii="Segoe UI" w:eastAsia="MS Mincho" w:hAnsi="Segoe UI" w:cs="Segoe UI"/>
                <w:b/>
                <w:bCs/>
                <w:snapToGrid w:val="0"/>
                <w:lang w:eastAsia="en-GB"/>
              </w:rPr>
              <w:t>Th</w:t>
            </w:r>
            <w:r w:rsidRPr="007A1519">
              <w:rPr>
                <w:rFonts w:ascii="Segoe UI" w:eastAsia="MS Mincho" w:hAnsi="Segoe UI" w:cs="Segoe UI"/>
                <w:b/>
                <w:bCs/>
                <w:snapToGrid w:val="0"/>
                <w:lang w:val="vi-VN" w:eastAsia="en-GB"/>
              </w:rPr>
              <w:t>ời gian phản hồi</w:t>
            </w:r>
          </w:p>
        </w:tc>
        <w:tc>
          <w:tcPr>
            <w:tcW w:w="1170" w:type="dxa"/>
            <w:shd w:val="clear" w:color="auto" w:fill="BDD6EE"/>
            <w:vAlign w:val="center"/>
          </w:tcPr>
          <w:p w14:paraId="7E81C82A" w14:textId="77777777" w:rsidR="001A5FCD" w:rsidRPr="007A1519" w:rsidRDefault="001A5FCD" w:rsidP="001A5FCD">
            <w:pPr>
              <w:widowControl w:val="0"/>
              <w:spacing w:before="120" w:after="120"/>
              <w:rPr>
                <w:rFonts w:ascii="Segoe UI" w:eastAsia="MS Mincho" w:hAnsi="Segoe UI" w:cs="Segoe UI"/>
                <w:b/>
                <w:bCs/>
                <w:snapToGrid w:val="0"/>
                <w:lang w:val="vi-VN" w:eastAsia="en-GB"/>
              </w:rPr>
            </w:pPr>
            <w:r w:rsidRPr="007A1519">
              <w:rPr>
                <w:rFonts w:ascii="Segoe UI" w:eastAsia="MS Mincho" w:hAnsi="Segoe UI" w:cs="Segoe UI"/>
                <w:b/>
                <w:bCs/>
                <w:snapToGrid w:val="0"/>
                <w:lang w:eastAsia="en-GB"/>
              </w:rPr>
              <w:t>Ph</w:t>
            </w:r>
            <w:r w:rsidRPr="007A1519">
              <w:rPr>
                <w:rFonts w:ascii="Segoe UI" w:eastAsia="MS Mincho" w:hAnsi="Segoe UI" w:cs="Segoe UI"/>
                <w:b/>
                <w:bCs/>
                <w:snapToGrid w:val="0"/>
                <w:lang w:val="vi-VN" w:eastAsia="en-GB"/>
              </w:rPr>
              <w:t>ương pháp</w:t>
            </w:r>
          </w:p>
        </w:tc>
      </w:tr>
      <w:tr w:rsidR="001A5FCD" w:rsidRPr="00BB50A1" w14:paraId="7428279F" w14:textId="77777777" w:rsidTr="001A5FCD">
        <w:trPr>
          <w:trHeight w:val="800"/>
        </w:trPr>
        <w:tc>
          <w:tcPr>
            <w:tcW w:w="1980" w:type="dxa"/>
          </w:tcPr>
          <w:p w14:paraId="2A9D09F2"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Hóa đơn</w:t>
            </w:r>
          </w:p>
        </w:tc>
        <w:tc>
          <w:tcPr>
            <w:tcW w:w="1620" w:type="dxa"/>
          </w:tcPr>
          <w:p w14:paraId="6593405C" w14:textId="5D3F75BE"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Phòng Kế toán</w:t>
            </w:r>
          </w:p>
        </w:tc>
        <w:tc>
          <w:tcPr>
            <w:tcW w:w="2970" w:type="dxa"/>
          </w:tcPr>
          <w:p w14:paraId="5D18F325" w14:textId="6694DCED"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Trưởng Dự án</w:t>
            </w:r>
          </w:p>
          <w:p w14:paraId="2134B799" w14:textId="77777777" w:rsidR="001A5FCD" w:rsidRPr="007A1519" w:rsidRDefault="001A5FCD" w:rsidP="001A5FCD">
            <w:pPr>
              <w:widowControl w:val="0"/>
              <w:spacing w:before="120" w:after="120"/>
              <w:rPr>
                <w:rFonts w:ascii="Segoe UI" w:eastAsia="MS Mincho" w:hAnsi="Segoe UI" w:cs="Segoe UI"/>
                <w:snapToGrid w:val="0"/>
                <w:lang w:eastAsia="ja-JP"/>
              </w:rPr>
            </w:pPr>
            <w:r w:rsidRPr="007A1519">
              <w:rPr>
                <w:rFonts w:ascii="Segoe UI" w:eastAsia="MS Mincho" w:hAnsi="Segoe UI" w:cs="Segoe UI"/>
                <w:snapToGrid w:val="0"/>
                <w:lang w:eastAsia="ja-JP"/>
              </w:rPr>
              <w:t>DMSpro: Trưởng Dự án</w:t>
            </w:r>
          </w:p>
        </w:tc>
        <w:tc>
          <w:tcPr>
            <w:tcW w:w="1260" w:type="dxa"/>
          </w:tcPr>
          <w:p w14:paraId="7E74244C" w14:textId="77777777" w:rsidR="001A5FCD" w:rsidRPr="007A1519" w:rsidRDefault="001A5FCD" w:rsidP="001A5FCD">
            <w:pPr>
              <w:widowControl w:val="0"/>
              <w:spacing w:before="120" w:after="120"/>
              <w:rPr>
                <w:rFonts w:ascii="Segoe UI" w:eastAsia="MS Mincho" w:hAnsi="Segoe UI" w:cs="Segoe UI"/>
                <w:snapToGrid w:val="0"/>
                <w:lang w:eastAsia="ja-JP"/>
              </w:rPr>
            </w:pPr>
            <w:r w:rsidRPr="007A1519">
              <w:rPr>
                <w:rFonts w:ascii="Segoe UI" w:eastAsia="MS Mincho" w:hAnsi="Segoe UI" w:cs="Segoe UI"/>
                <w:snapToGrid w:val="0"/>
              </w:rPr>
              <w:t>Tối đa 24h</w:t>
            </w:r>
          </w:p>
        </w:tc>
        <w:tc>
          <w:tcPr>
            <w:tcW w:w="1170" w:type="dxa"/>
          </w:tcPr>
          <w:p w14:paraId="48A16EE5"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Email, Điện thoại</w:t>
            </w:r>
          </w:p>
        </w:tc>
      </w:tr>
      <w:tr w:rsidR="001A5FCD" w:rsidRPr="00BB50A1" w14:paraId="6D9C521B" w14:textId="77777777" w:rsidTr="001A5FCD">
        <w:tc>
          <w:tcPr>
            <w:tcW w:w="1980" w:type="dxa"/>
          </w:tcPr>
          <w:p w14:paraId="4384F633"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Báo cáo tiến độ dự án</w:t>
            </w:r>
          </w:p>
        </w:tc>
        <w:tc>
          <w:tcPr>
            <w:tcW w:w="1620" w:type="dxa"/>
          </w:tcPr>
          <w:p w14:paraId="5EE5CAAF" w14:textId="77EC674E"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Trưởng dự án</w:t>
            </w:r>
          </w:p>
        </w:tc>
        <w:tc>
          <w:tcPr>
            <w:tcW w:w="2970" w:type="dxa"/>
          </w:tcPr>
          <w:p w14:paraId="309D7258" w14:textId="43441B2A"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Ban quản trị dự án.</w:t>
            </w:r>
          </w:p>
          <w:p w14:paraId="23385A7C" w14:textId="77777777" w:rsidR="001A5FCD" w:rsidRPr="007A1519" w:rsidRDefault="001A5FCD" w:rsidP="001A5FCD">
            <w:pPr>
              <w:widowControl w:val="0"/>
              <w:spacing w:before="120" w:after="120"/>
              <w:rPr>
                <w:rFonts w:ascii="Segoe UI" w:eastAsia="MS Mincho" w:hAnsi="Segoe UI" w:cs="Segoe UI"/>
                <w:snapToGrid w:val="0"/>
                <w:lang w:eastAsia="ja-JP"/>
              </w:rPr>
            </w:pPr>
            <w:r w:rsidRPr="007A1519">
              <w:rPr>
                <w:rFonts w:ascii="Segoe UI" w:eastAsia="MS Mincho" w:hAnsi="Segoe UI" w:cs="Segoe UI"/>
                <w:snapToGrid w:val="0"/>
                <w:lang w:eastAsia="ja-JP"/>
              </w:rPr>
              <w:t>DMSpro: Ban chỉ đạo dự án.</w:t>
            </w:r>
          </w:p>
        </w:tc>
        <w:tc>
          <w:tcPr>
            <w:tcW w:w="1260" w:type="dxa"/>
          </w:tcPr>
          <w:p w14:paraId="43F40995"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Tối đa 24h</w:t>
            </w:r>
          </w:p>
        </w:tc>
        <w:tc>
          <w:tcPr>
            <w:tcW w:w="1170" w:type="dxa"/>
          </w:tcPr>
          <w:p w14:paraId="04207E5C"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Email</w:t>
            </w:r>
          </w:p>
        </w:tc>
      </w:tr>
      <w:tr w:rsidR="001A5FCD" w:rsidRPr="00BB50A1" w14:paraId="032B9C03" w14:textId="77777777" w:rsidTr="001A5FCD">
        <w:trPr>
          <w:trHeight w:val="1673"/>
        </w:trPr>
        <w:tc>
          <w:tcPr>
            <w:tcW w:w="1980" w:type="dxa"/>
          </w:tcPr>
          <w:p w14:paraId="2106C8FA"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Trao đổi thông tin</w:t>
            </w:r>
          </w:p>
          <w:p w14:paraId="1C58D958"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Mô tả chức năng</w:t>
            </w:r>
          </w:p>
          <w:p w14:paraId="1796B321"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Vấn đề kỹ thuật</w:t>
            </w:r>
          </w:p>
        </w:tc>
        <w:tc>
          <w:tcPr>
            <w:tcW w:w="1620" w:type="dxa"/>
          </w:tcPr>
          <w:p w14:paraId="0B62A846" w14:textId="26D2EF9A"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Trưởng nhóm</w:t>
            </w:r>
          </w:p>
          <w:p w14:paraId="62DE2A25" w14:textId="77777777" w:rsidR="001A5FCD" w:rsidRPr="007A1519" w:rsidRDefault="001A5FCD" w:rsidP="00B7534C">
            <w:pPr>
              <w:widowControl w:val="0"/>
              <w:numPr>
                <w:ilvl w:val="0"/>
                <w:numId w:val="31"/>
              </w:numPr>
              <w:spacing w:before="120" w:after="120"/>
              <w:ind w:left="162" w:hanging="180"/>
              <w:rPr>
                <w:rFonts w:ascii="Segoe UI" w:eastAsia="SimSun" w:hAnsi="Segoe UI" w:cs="Segoe UI"/>
              </w:rPr>
            </w:pPr>
            <w:r w:rsidRPr="007A1519">
              <w:rPr>
                <w:rFonts w:ascii="Segoe UI" w:eastAsia="SimSun" w:hAnsi="Segoe UI" w:cs="Segoe UI"/>
              </w:rPr>
              <w:t>Tùy theo các nhóm liên quan</w:t>
            </w:r>
          </w:p>
        </w:tc>
        <w:tc>
          <w:tcPr>
            <w:tcW w:w="2970" w:type="dxa"/>
          </w:tcPr>
          <w:p w14:paraId="0003A76F" w14:textId="053EBC84" w:rsidR="001A5FCD" w:rsidRPr="007A1519" w:rsidRDefault="00D344AD" w:rsidP="001A5FCD">
            <w:pPr>
              <w:widowControl w:val="0"/>
              <w:spacing w:before="120" w:after="120"/>
              <w:rPr>
                <w:rFonts w:ascii="Segoe UI" w:eastAsia="MS Mincho" w:hAnsi="Segoe UI" w:cs="Segoe UI"/>
                <w:snapToGrid w:val="0"/>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xml:space="preserve">: Ban quản trị </w:t>
            </w:r>
            <w:r w:rsidR="001A5FCD" w:rsidRPr="007A1519">
              <w:rPr>
                <w:rFonts w:ascii="Segoe UI" w:eastAsia="MS Mincho" w:hAnsi="Segoe UI" w:cs="Segoe UI"/>
                <w:snapToGrid w:val="0"/>
              </w:rPr>
              <w:t>dự án</w:t>
            </w:r>
          </w:p>
          <w:p w14:paraId="273B0692" w14:textId="77777777" w:rsidR="001A5FCD" w:rsidRPr="007A1519" w:rsidRDefault="001A5FCD" w:rsidP="001A5FCD">
            <w:pPr>
              <w:widowControl w:val="0"/>
              <w:spacing w:before="120" w:after="120"/>
              <w:rPr>
                <w:rFonts w:ascii="Segoe UI" w:eastAsia="MS Mincho" w:hAnsi="Segoe UI" w:cs="Segoe UI"/>
                <w:snapToGrid w:val="0"/>
                <w:color w:val="000000"/>
                <w:lang w:eastAsia="ja-JP"/>
              </w:rPr>
            </w:pPr>
            <w:r w:rsidRPr="007A1519">
              <w:rPr>
                <w:rFonts w:ascii="Segoe UI" w:eastAsia="MS Mincho" w:hAnsi="Segoe UI" w:cs="Segoe UI"/>
                <w:snapToGrid w:val="0"/>
                <w:color w:val="000000"/>
                <w:lang w:eastAsia="ja-JP"/>
              </w:rPr>
              <w:t>DMSpro: Trưởng nhóm</w:t>
            </w:r>
          </w:p>
          <w:p w14:paraId="1E77E031" w14:textId="77777777" w:rsidR="001A5FCD" w:rsidRPr="007A1519" w:rsidRDefault="001A5FCD" w:rsidP="00B7534C">
            <w:pPr>
              <w:widowControl w:val="0"/>
              <w:numPr>
                <w:ilvl w:val="0"/>
                <w:numId w:val="31"/>
              </w:numPr>
              <w:spacing w:before="120" w:after="120"/>
              <w:ind w:left="162" w:hanging="180"/>
              <w:rPr>
                <w:rFonts w:ascii="Segoe UI" w:eastAsia="SimSun" w:hAnsi="Segoe UI" w:cs="Segoe UI"/>
              </w:rPr>
            </w:pPr>
            <w:r w:rsidRPr="007A1519">
              <w:rPr>
                <w:rFonts w:ascii="Segoe UI" w:eastAsia="SimSun" w:hAnsi="Segoe UI" w:cs="Segoe UI"/>
              </w:rPr>
              <w:t>Tùy theo các nhóm liên quan</w:t>
            </w:r>
          </w:p>
        </w:tc>
        <w:tc>
          <w:tcPr>
            <w:tcW w:w="1260" w:type="dxa"/>
          </w:tcPr>
          <w:p w14:paraId="77E06E3C"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Tối đa 24h</w:t>
            </w:r>
          </w:p>
        </w:tc>
        <w:tc>
          <w:tcPr>
            <w:tcW w:w="1170" w:type="dxa"/>
          </w:tcPr>
          <w:p w14:paraId="77F1DF5A"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Email</w:t>
            </w:r>
          </w:p>
          <w:p w14:paraId="15128957"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Điện thoại</w:t>
            </w:r>
          </w:p>
        </w:tc>
      </w:tr>
      <w:tr w:rsidR="001A5FCD" w:rsidRPr="00BB50A1" w14:paraId="2D47F554" w14:textId="77777777" w:rsidTr="001A5FCD">
        <w:trPr>
          <w:trHeight w:val="1682"/>
        </w:trPr>
        <w:tc>
          <w:tcPr>
            <w:tcW w:w="1980" w:type="dxa"/>
          </w:tcPr>
          <w:p w14:paraId="3B0CC48E"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Tài liệu quy trình nghiệp vụ</w:t>
            </w:r>
          </w:p>
        </w:tc>
        <w:tc>
          <w:tcPr>
            <w:tcW w:w="1620" w:type="dxa"/>
          </w:tcPr>
          <w:p w14:paraId="73DD4E88" w14:textId="52D2D810"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Trưởng nhóm</w:t>
            </w:r>
          </w:p>
          <w:p w14:paraId="0C1AAB2D" w14:textId="77777777" w:rsidR="001A5FCD" w:rsidRPr="007A1519" w:rsidRDefault="001A5FCD" w:rsidP="00B7534C">
            <w:pPr>
              <w:widowControl w:val="0"/>
              <w:numPr>
                <w:ilvl w:val="0"/>
                <w:numId w:val="31"/>
              </w:numPr>
              <w:spacing w:before="120" w:after="120"/>
              <w:ind w:left="162" w:hanging="180"/>
              <w:rPr>
                <w:rFonts w:ascii="Segoe UI" w:eastAsia="SimSun" w:hAnsi="Segoe UI" w:cs="Segoe UI"/>
                <w:lang w:eastAsia="ja-JP"/>
              </w:rPr>
            </w:pPr>
            <w:r w:rsidRPr="007A1519">
              <w:rPr>
                <w:rFonts w:ascii="Segoe UI" w:eastAsia="SimSun" w:hAnsi="Segoe UI" w:cs="Segoe UI"/>
              </w:rPr>
              <w:t>Tùy theo các nhóm liên quan</w:t>
            </w:r>
          </w:p>
        </w:tc>
        <w:tc>
          <w:tcPr>
            <w:tcW w:w="2970" w:type="dxa"/>
          </w:tcPr>
          <w:p w14:paraId="762582E2" w14:textId="7DB7BBEB" w:rsidR="001A5FCD" w:rsidRPr="007A1519" w:rsidRDefault="00D344AD" w:rsidP="001A5FCD">
            <w:pPr>
              <w:widowControl w:val="0"/>
              <w:spacing w:before="120" w:after="120"/>
              <w:rPr>
                <w:rFonts w:ascii="Segoe UI" w:eastAsia="MS Mincho" w:hAnsi="Segoe UI" w:cs="Segoe UI"/>
                <w:snapToGrid w:val="0"/>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Trưởng nhóm</w:t>
            </w:r>
            <w:r w:rsidR="001A5FCD" w:rsidRPr="007A1519">
              <w:rPr>
                <w:rFonts w:ascii="Segoe UI" w:eastAsia="SimSun" w:hAnsi="Segoe UI" w:cs="Segoe UI"/>
              </w:rPr>
              <w:t xml:space="preserve"> </w:t>
            </w:r>
            <w:r w:rsidR="001A5FCD" w:rsidRPr="007A1519">
              <w:rPr>
                <w:rFonts w:ascii="Segoe UI" w:eastAsia="MS Mincho" w:hAnsi="Segoe UI" w:cs="Segoe UI"/>
                <w:snapToGrid w:val="0"/>
              </w:rPr>
              <w:t>liên quan</w:t>
            </w:r>
          </w:p>
          <w:p w14:paraId="181B1862"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lang w:eastAsia="ja-JP"/>
              </w:rPr>
              <w:t>DMSpro: Trưởng nhóm</w:t>
            </w:r>
            <w:r w:rsidRPr="007A1519">
              <w:rPr>
                <w:rFonts w:ascii="Segoe UI" w:eastAsia="MS Mincho" w:hAnsi="Segoe UI" w:cs="Segoe UI"/>
                <w:snapToGrid w:val="0"/>
              </w:rPr>
              <w:t xml:space="preserve"> liên quan</w:t>
            </w:r>
          </w:p>
        </w:tc>
        <w:tc>
          <w:tcPr>
            <w:tcW w:w="1260" w:type="dxa"/>
          </w:tcPr>
          <w:p w14:paraId="628319E0" w14:textId="77777777" w:rsidR="001A5FCD" w:rsidRPr="007A1519" w:rsidRDefault="001A5FCD" w:rsidP="001A5FCD">
            <w:pPr>
              <w:widowControl w:val="0"/>
              <w:spacing w:before="120" w:after="120"/>
              <w:rPr>
                <w:rFonts w:ascii="Segoe UI" w:eastAsia="MS Mincho" w:hAnsi="Segoe UI" w:cs="Segoe UI"/>
                <w:snapToGrid w:val="0"/>
                <w:color w:val="000000"/>
              </w:rPr>
            </w:pPr>
            <w:r w:rsidRPr="007A1519">
              <w:rPr>
                <w:rFonts w:ascii="Segoe UI" w:eastAsia="MS Mincho" w:hAnsi="Segoe UI" w:cs="Segoe UI"/>
                <w:snapToGrid w:val="0"/>
              </w:rPr>
              <w:t>Tối đa</w:t>
            </w:r>
            <w:r w:rsidRPr="007A1519">
              <w:rPr>
                <w:rFonts w:ascii="Segoe UI" w:eastAsia="MS Mincho" w:hAnsi="Segoe UI" w:cs="Segoe UI"/>
                <w:snapToGrid w:val="0"/>
                <w:color w:val="000000"/>
              </w:rPr>
              <w:t xml:space="preserve"> 3 ngày</w:t>
            </w:r>
          </w:p>
        </w:tc>
        <w:tc>
          <w:tcPr>
            <w:tcW w:w="1170" w:type="dxa"/>
          </w:tcPr>
          <w:p w14:paraId="5A84A201"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Email</w:t>
            </w:r>
          </w:p>
        </w:tc>
      </w:tr>
      <w:tr w:rsidR="001A5FCD" w:rsidRPr="00BB50A1" w14:paraId="4F55A5E9" w14:textId="77777777" w:rsidTr="001A5FCD">
        <w:tc>
          <w:tcPr>
            <w:tcW w:w="1980" w:type="dxa"/>
          </w:tcPr>
          <w:p w14:paraId="3C9B5FBF"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Biên bản nghiệm thu tài liệu quy trình nghiệm vụ</w:t>
            </w:r>
          </w:p>
        </w:tc>
        <w:tc>
          <w:tcPr>
            <w:tcW w:w="1620" w:type="dxa"/>
          </w:tcPr>
          <w:p w14:paraId="2FB50020" w14:textId="0CB12BF9"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Trưởng dự án</w:t>
            </w:r>
          </w:p>
        </w:tc>
        <w:tc>
          <w:tcPr>
            <w:tcW w:w="2970" w:type="dxa"/>
          </w:tcPr>
          <w:p w14:paraId="4DD28804" w14:textId="03F09DD7"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Ban quản trị dự án</w:t>
            </w:r>
          </w:p>
          <w:p w14:paraId="20B8EABB" w14:textId="77777777" w:rsidR="001A5FCD" w:rsidRPr="007A1519" w:rsidRDefault="001A5FCD" w:rsidP="001A5FCD">
            <w:pPr>
              <w:widowControl w:val="0"/>
              <w:spacing w:before="120" w:after="120"/>
              <w:rPr>
                <w:rFonts w:ascii="Segoe UI" w:eastAsia="MS Mincho" w:hAnsi="Segoe UI" w:cs="Segoe UI"/>
                <w:snapToGrid w:val="0"/>
                <w:lang w:eastAsia="ja-JP"/>
              </w:rPr>
            </w:pPr>
            <w:r w:rsidRPr="007A1519">
              <w:rPr>
                <w:rFonts w:ascii="Segoe UI" w:eastAsia="MS Mincho" w:hAnsi="Segoe UI" w:cs="Segoe UI"/>
                <w:snapToGrid w:val="0"/>
                <w:lang w:eastAsia="ja-JP"/>
              </w:rPr>
              <w:t>DMSpro: Ban chỉ đạo dự án</w:t>
            </w:r>
          </w:p>
        </w:tc>
        <w:tc>
          <w:tcPr>
            <w:tcW w:w="1260" w:type="dxa"/>
          </w:tcPr>
          <w:p w14:paraId="7111C346" w14:textId="77777777" w:rsidR="001A5FCD" w:rsidRPr="007A1519" w:rsidRDefault="001A5FCD" w:rsidP="001A5FCD">
            <w:pPr>
              <w:widowControl w:val="0"/>
              <w:spacing w:before="120" w:after="120"/>
              <w:rPr>
                <w:rFonts w:ascii="Segoe UI" w:eastAsia="MS Mincho" w:hAnsi="Segoe UI" w:cs="Segoe UI"/>
                <w:snapToGrid w:val="0"/>
                <w:color w:val="000000"/>
              </w:rPr>
            </w:pPr>
            <w:r w:rsidRPr="007A1519">
              <w:rPr>
                <w:rFonts w:ascii="Segoe UI" w:eastAsia="MS Mincho" w:hAnsi="Segoe UI" w:cs="Segoe UI"/>
                <w:snapToGrid w:val="0"/>
              </w:rPr>
              <w:t>Tối đa</w:t>
            </w:r>
            <w:r w:rsidRPr="007A1519">
              <w:rPr>
                <w:rFonts w:ascii="Segoe UI" w:eastAsia="MS Mincho" w:hAnsi="Segoe UI" w:cs="Segoe UI"/>
                <w:snapToGrid w:val="0"/>
                <w:color w:val="000000"/>
              </w:rPr>
              <w:t xml:space="preserve"> 3 ngày</w:t>
            </w:r>
          </w:p>
        </w:tc>
        <w:tc>
          <w:tcPr>
            <w:tcW w:w="1170" w:type="dxa"/>
          </w:tcPr>
          <w:p w14:paraId="517D4F3D"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Email</w:t>
            </w:r>
          </w:p>
        </w:tc>
      </w:tr>
      <w:tr w:rsidR="001A5FCD" w:rsidRPr="00BB50A1" w14:paraId="6886B9C9" w14:textId="77777777" w:rsidTr="001A5FCD">
        <w:trPr>
          <w:trHeight w:val="782"/>
        </w:trPr>
        <w:tc>
          <w:tcPr>
            <w:tcW w:w="1980" w:type="dxa"/>
          </w:tcPr>
          <w:p w14:paraId="23CAB1D0"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Biên bản nghiệm thu giai đoạn</w:t>
            </w:r>
          </w:p>
        </w:tc>
        <w:tc>
          <w:tcPr>
            <w:tcW w:w="1620" w:type="dxa"/>
          </w:tcPr>
          <w:p w14:paraId="32144E0F" w14:textId="40E4054A"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Trưởng dự án</w:t>
            </w:r>
          </w:p>
        </w:tc>
        <w:tc>
          <w:tcPr>
            <w:tcW w:w="2970" w:type="dxa"/>
          </w:tcPr>
          <w:p w14:paraId="50035297" w14:textId="06ABCCF7" w:rsidR="001A5FCD" w:rsidRPr="007A1519" w:rsidRDefault="00D344AD" w:rsidP="001A5FCD">
            <w:pPr>
              <w:widowControl w:val="0"/>
              <w:spacing w:before="120" w:after="120"/>
              <w:rPr>
                <w:rFonts w:ascii="Segoe UI" w:eastAsia="MS Mincho" w:hAnsi="Segoe UI" w:cs="Segoe UI"/>
                <w:snapToGrid w:val="0"/>
                <w:lang w:eastAsia="ja-JP"/>
              </w:rPr>
            </w:pPr>
            <w:r>
              <w:rPr>
                <w:rFonts w:ascii="Segoe UI" w:eastAsia="MS Mincho" w:hAnsi="Segoe UI" w:cs="Segoe UI"/>
                <w:snapToGrid w:val="0"/>
                <w:lang w:eastAsia="ja-JP"/>
              </w:rPr>
              <w:t>AFO</w:t>
            </w:r>
            <w:r w:rsidR="001A5FCD" w:rsidRPr="007A1519">
              <w:rPr>
                <w:rFonts w:ascii="Segoe UI" w:eastAsia="MS Mincho" w:hAnsi="Segoe UI" w:cs="Segoe UI"/>
                <w:snapToGrid w:val="0"/>
                <w:lang w:eastAsia="ja-JP"/>
              </w:rPr>
              <w:t>: Ban quản trị dự án</w:t>
            </w:r>
          </w:p>
          <w:p w14:paraId="2A844D17" w14:textId="77777777" w:rsidR="001A5FCD" w:rsidRPr="007A1519" w:rsidRDefault="001A5FCD" w:rsidP="001A5FCD">
            <w:pPr>
              <w:widowControl w:val="0"/>
              <w:spacing w:before="120" w:after="120"/>
              <w:rPr>
                <w:rFonts w:ascii="Segoe UI" w:eastAsia="MS Mincho" w:hAnsi="Segoe UI" w:cs="Segoe UI"/>
                <w:snapToGrid w:val="0"/>
                <w:lang w:eastAsia="ja-JP"/>
              </w:rPr>
            </w:pPr>
            <w:r w:rsidRPr="007A1519">
              <w:rPr>
                <w:rFonts w:ascii="Segoe UI" w:eastAsia="MS Mincho" w:hAnsi="Segoe UI" w:cs="Segoe UI"/>
                <w:snapToGrid w:val="0"/>
                <w:lang w:eastAsia="ja-JP"/>
              </w:rPr>
              <w:t>DMSpro: Ban chỉ đạo dự án</w:t>
            </w:r>
          </w:p>
        </w:tc>
        <w:tc>
          <w:tcPr>
            <w:tcW w:w="1260" w:type="dxa"/>
          </w:tcPr>
          <w:p w14:paraId="308E23DA" w14:textId="77777777" w:rsidR="001A5FCD" w:rsidRPr="007A1519" w:rsidRDefault="001A5FCD" w:rsidP="001A5FCD">
            <w:pPr>
              <w:widowControl w:val="0"/>
              <w:spacing w:before="120" w:after="120"/>
              <w:rPr>
                <w:rFonts w:ascii="Segoe UI" w:eastAsia="MS Mincho" w:hAnsi="Segoe UI" w:cs="Segoe UI"/>
                <w:snapToGrid w:val="0"/>
                <w:color w:val="000000"/>
              </w:rPr>
            </w:pPr>
            <w:r w:rsidRPr="007A1519">
              <w:rPr>
                <w:rFonts w:ascii="Segoe UI" w:eastAsia="MS Mincho" w:hAnsi="Segoe UI" w:cs="Segoe UI"/>
                <w:snapToGrid w:val="0"/>
              </w:rPr>
              <w:t>Tối đa</w:t>
            </w:r>
            <w:r w:rsidRPr="007A1519">
              <w:rPr>
                <w:rFonts w:ascii="Segoe UI" w:eastAsia="MS Mincho" w:hAnsi="Segoe UI" w:cs="Segoe UI"/>
                <w:snapToGrid w:val="0"/>
                <w:color w:val="000000"/>
              </w:rPr>
              <w:t xml:space="preserve">  3 ngày</w:t>
            </w:r>
          </w:p>
        </w:tc>
        <w:tc>
          <w:tcPr>
            <w:tcW w:w="1170" w:type="dxa"/>
          </w:tcPr>
          <w:p w14:paraId="58023A63" w14:textId="77777777" w:rsidR="001A5FCD" w:rsidRPr="007A1519" w:rsidRDefault="001A5FCD" w:rsidP="001A5FCD">
            <w:pPr>
              <w:widowControl w:val="0"/>
              <w:spacing w:before="120" w:after="120"/>
              <w:rPr>
                <w:rFonts w:ascii="Segoe UI" w:eastAsia="MS Mincho" w:hAnsi="Segoe UI" w:cs="Segoe UI"/>
                <w:snapToGrid w:val="0"/>
              </w:rPr>
            </w:pPr>
            <w:r w:rsidRPr="007A1519">
              <w:rPr>
                <w:rFonts w:ascii="Segoe UI" w:eastAsia="MS Mincho" w:hAnsi="Segoe UI" w:cs="Segoe UI"/>
                <w:snapToGrid w:val="0"/>
              </w:rPr>
              <w:t>Email</w:t>
            </w:r>
          </w:p>
        </w:tc>
      </w:tr>
    </w:tbl>
    <w:p w14:paraId="13923B59" w14:textId="77777777" w:rsidR="001A5FCD" w:rsidRPr="007A1519" w:rsidRDefault="001A5FCD" w:rsidP="001A5FCD">
      <w:pPr>
        <w:widowControl w:val="0"/>
        <w:tabs>
          <w:tab w:val="left" w:pos="630"/>
        </w:tabs>
        <w:spacing w:before="120"/>
        <w:rPr>
          <w:rFonts w:ascii="Segoe UI" w:eastAsia="MS Mincho" w:hAnsi="Segoe UI" w:cs="Segoe UI"/>
          <w:b/>
          <w:snapToGrid w:val="0"/>
          <w:lang w:eastAsia="ja-JP"/>
        </w:rPr>
      </w:pPr>
    </w:p>
    <w:p w14:paraId="6BFB8B50" w14:textId="73417F3E" w:rsidR="001A5FCD" w:rsidRPr="007A1519" w:rsidRDefault="001A5FCD" w:rsidP="007E6584">
      <w:pPr>
        <w:pStyle w:val="Heading4"/>
        <w:spacing w:line="276" w:lineRule="auto"/>
        <w:ind w:left="1498" w:hanging="1138"/>
        <w:jc w:val="both"/>
        <w:rPr>
          <w:rFonts w:cs="Segoe UI"/>
        </w:rPr>
      </w:pPr>
      <w:r w:rsidRPr="00475558">
        <w:rPr>
          <w:rFonts w:cs="Segoe UI"/>
        </w:rPr>
        <w:t>Quy đ</w:t>
      </w:r>
      <w:r w:rsidRPr="007A1519">
        <w:rPr>
          <w:rFonts w:cs="Segoe UI"/>
        </w:rPr>
        <w:t>ịnh Quản lý xét duyệt</w:t>
      </w:r>
    </w:p>
    <w:p w14:paraId="2C1C6EEE" w14:textId="77777777" w:rsidR="001A5FCD" w:rsidRPr="007A1519" w:rsidRDefault="001A5FCD" w:rsidP="001A5FCD">
      <w:pPr>
        <w:widowControl w:val="0"/>
        <w:spacing w:before="120"/>
        <w:jc w:val="both"/>
        <w:rPr>
          <w:rFonts w:ascii="Segoe UI" w:eastAsia="MS Mincho" w:hAnsi="Segoe UI" w:cs="Segoe UI"/>
          <w:snapToGrid w:val="0"/>
        </w:rPr>
      </w:pPr>
      <w:r w:rsidRPr="007A1519">
        <w:rPr>
          <w:rFonts w:ascii="Segoe UI" w:eastAsia="MS Mincho" w:hAnsi="Segoe UI" w:cs="Segoe UI"/>
          <w:snapToGrid w:val="0"/>
        </w:rPr>
        <w:t xml:space="preserve">Quy định được đưa ra để đảm bảo các xét duyệt và nghiệm </w:t>
      </w:r>
      <w:proofErr w:type="gramStart"/>
      <w:r w:rsidRPr="007A1519">
        <w:rPr>
          <w:rFonts w:ascii="Segoe UI" w:eastAsia="MS Mincho" w:hAnsi="Segoe UI" w:cs="Segoe UI"/>
          <w:snapToGrid w:val="0"/>
        </w:rPr>
        <w:t>thu</w:t>
      </w:r>
      <w:proofErr w:type="gramEnd"/>
      <w:r w:rsidRPr="007A1519">
        <w:rPr>
          <w:rFonts w:ascii="Segoe UI" w:eastAsia="MS Mincho" w:hAnsi="Segoe UI" w:cs="Segoe UI"/>
          <w:snapToGrid w:val="0"/>
        </w:rPr>
        <w:t xml:space="preserve"> được thực hiện bởi cá nhân hoặc cấp có thẩm quyền đã được bổ nhiệm / phân công:</w:t>
      </w:r>
    </w:p>
    <w:p w14:paraId="59D86578" w14:textId="77777777" w:rsidR="001A5FCD" w:rsidRPr="007A1519" w:rsidRDefault="001A5FCD" w:rsidP="00B7534C">
      <w:pPr>
        <w:widowControl w:val="0"/>
        <w:numPr>
          <w:ilvl w:val="0"/>
          <w:numId w:val="14"/>
        </w:numPr>
        <w:spacing w:before="120" w:after="60"/>
        <w:jc w:val="both"/>
        <w:rPr>
          <w:rFonts w:ascii="Segoe UI" w:eastAsia="SimSun" w:hAnsi="Segoe UI" w:cs="Segoe UI"/>
        </w:rPr>
      </w:pPr>
      <w:r w:rsidRPr="007A1519">
        <w:rPr>
          <w:rFonts w:ascii="Segoe UI" w:eastAsia="SimSun" w:hAnsi="Segoe UI" w:cs="Segoe UI"/>
        </w:rPr>
        <w:t xml:space="preserve">Các tài liệu chuyển giao / nghiệm </w:t>
      </w:r>
      <w:proofErr w:type="gramStart"/>
      <w:r w:rsidRPr="007A1519">
        <w:rPr>
          <w:rFonts w:ascii="Segoe UI" w:eastAsia="SimSun" w:hAnsi="Segoe UI" w:cs="Segoe UI"/>
        </w:rPr>
        <w:t>thu</w:t>
      </w:r>
      <w:proofErr w:type="gramEnd"/>
      <w:r w:rsidRPr="007A1519">
        <w:rPr>
          <w:rFonts w:ascii="Segoe UI" w:eastAsia="SimSun" w:hAnsi="Segoe UI" w:cs="Segoe UI"/>
        </w:rPr>
        <w:t xml:space="preserve"> đều phải đề cập cá nhân / cấp thẩm quyền xét duyệt.</w:t>
      </w:r>
    </w:p>
    <w:p w14:paraId="5DB99198" w14:textId="77777777" w:rsidR="001A5FCD" w:rsidRPr="007A1519" w:rsidRDefault="001A5FCD" w:rsidP="00B7534C">
      <w:pPr>
        <w:widowControl w:val="0"/>
        <w:numPr>
          <w:ilvl w:val="0"/>
          <w:numId w:val="14"/>
        </w:numPr>
        <w:spacing w:before="120" w:after="60"/>
        <w:jc w:val="both"/>
        <w:rPr>
          <w:rFonts w:ascii="Segoe UI" w:eastAsia="SimSun" w:hAnsi="Segoe UI" w:cs="Segoe UI"/>
        </w:rPr>
      </w:pPr>
      <w:r w:rsidRPr="007A1519">
        <w:rPr>
          <w:rFonts w:ascii="Segoe UI" w:eastAsia="SimSun" w:hAnsi="Segoe UI" w:cs="Segoe UI"/>
        </w:rPr>
        <w:t xml:space="preserve">Đảm bảo người xét duyệt được phân công – là những người có tham gia giai đoạn cung cấp thông tin, xây dựng tài liệu hoặc sản phẩm nghiệm </w:t>
      </w:r>
      <w:proofErr w:type="gramStart"/>
      <w:r w:rsidRPr="007A1519">
        <w:rPr>
          <w:rFonts w:ascii="Segoe UI" w:eastAsia="SimSun" w:hAnsi="Segoe UI" w:cs="Segoe UI"/>
        </w:rPr>
        <w:t>thu</w:t>
      </w:r>
      <w:proofErr w:type="gramEnd"/>
      <w:r w:rsidRPr="007A1519">
        <w:rPr>
          <w:rFonts w:ascii="Segoe UI" w:eastAsia="SimSun" w:hAnsi="Segoe UI" w:cs="Segoe UI"/>
        </w:rPr>
        <w:t>.</w:t>
      </w:r>
    </w:p>
    <w:p w14:paraId="33136EBA" w14:textId="77777777" w:rsidR="001A5FCD" w:rsidRPr="007A1519" w:rsidRDefault="001A5FCD" w:rsidP="00B7534C">
      <w:pPr>
        <w:widowControl w:val="0"/>
        <w:numPr>
          <w:ilvl w:val="0"/>
          <w:numId w:val="14"/>
        </w:numPr>
        <w:spacing w:before="120" w:after="60"/>
        <w:jc w:val="both"/>
        <w:rPr>
          <w:rFonts w:ascii="Segoe UI" w:eastAsia="SimSun" w:hAnsi="Segoe UI" w:cs="Segoe UI"/>
        </w:rPr>
      </w:pPr>
      <w:r w:rsidRPr="007A1519">
        <w:rPr>
          <w:rFonts w:ascii="Segoe UI" w:eastAsia="SimSun" w:hAnsi="Segoe UI" w:cs="Segoe UI"/>
        </w:rPr>
        <w:t>Người được phân công xét duyệt chịu trách nhiệm chính đến nội dung và kết quả xét duyệt. Trong trường hợp được ủy quyền, người được ủy quyền sẽ chịu trách nhiệm chính trên – tuyệt đối tránh trường hợp tranh chấp sau xét duyệt.</w:t>
      </w:r>
    </w:p>
    <w:p w14:paraId="0B8BAEBD" w14:textId="77777777" w:rsidR="001A5FCD" w:rsidRPr="007A1519" w:rsidRDefault="001A5FCD" w:rsidP="00B7534C">
      <w:pPr>
        <w:widowControl w:val="0"/>
        <w:numPr>
          <w:ilvl w:val="0"/>
          <w:numId w:val="14"/>
        </w:numPr>
        <w:spacing w:before="120" w:after="60"/>
        <w:jc w:val="both"/>
        <w:rPr>
          <w:rFonts w:ascii="Segoe UI" w:eastAsia="SimSun" w:hAnsi="Segoe UI" w:cs="Segoe UI"/>
        </w:rPr>
      </w:pPr>
      <w:r w:rsidRPr="007A1519">
        <w:rPr>
          <w:rFonts w:ascii="Segoe UI" w:eastAsia="SimSun" w:hAnsi="Segoe UI" w:cs="Segoe UI"/>
        </w:rPr>
        <w:t xml:space="preserve">Trong trường hợp thay đổi nhân sự trong thời gian đánh giá và nghiệm </w:t>
      </w:r>
      <w:proofErr w:type="gramStart"/>
      <w:r w:rsidRPr="007A1519">
        <w:rPr>
          <w:rFonts w:ascii="Segoe UI" w:eastAsia="SimSun" w:hAnsi="Segoe UI" w:cs="Segoe UI"/>
        </w:rPr>
        <w:t>thu</w:t>
      </w:r>
      <w:proofErr w:type="gramEnd"/>
      <w:r w:rsidRPr="007A1519">
        <w:rPr>
          <w:rFonts w:ascii="Segoe UI" w:eastAsia="SimSun" w:hAnsi="Segoe UI" w:cs="Segoe UI"/>
        </w:rPr>
        <w:t xml:space="preserve"> thì Ban chỉ đạo dự án là người chịu trách nhiệm đánh giá và xét duyệt để đảm bảo tiến độ dự án.</w:t>
      </w:r>
    </w:p>
    <w:p w14:paraId="08BB41FC" w14:textId="77777777" w:rsidR="001A5FCD" w:rsidRPr="007A1519" w:rsidRDefault="001A5FCD" w:rsidP="001A5FCD">
      <w:pPr>
        <w:widowControl w:val="0"/>
        <w:spacing w:before="120"/>
        <w:rPr>
          <w:rFonts w:ascii="Segoe UI" w:eastAsia="MS Mincho" w:hAnsi="Segoe UI" w:cs="Segoe UI"/>
          <w:snapToGrid w:val="0"/>
        </w:rPr>
      </w:pPr>
      <w:r w:rsidRPr="007A1519">
        <w:rPr>
          <w:rFonts w:ascii="Segoe UI" w:eastAsia="MS Mincho" w:hAnsi="Segoe UI" w:cs="Segoe UI"/>
          <w:snapToGrid w:val="0"/>
        </w:rPr>
        <w:t xml:space="preserve">Danh sách các tài liệu và trách nhiệm trong việc xét duyệt, nghiệm </w:t>
      </w:r>
      <w:proofErr w:type="gramStart"/>
      <w:r w:rsidRPr="007A1519">
        <w:rPr>
          <w:rFonts w:ascii="Segoe UI" w:eastAsia="MS Mincho" w:hAnsi="Segoe UI" w:cs="Segoe UI"/>
          <w:snapToGrid w:val="0"/>
        </w:rPr>
        <w:t>thu</w:t>
      </w:r>
      <w:proofErr w:type="gramEnd"/>
      <w:r w:rsidRPr="007A1519">
        <w:rPr>
          <w:rFonts w:ascii="Segoe UI" w:eastAsia="MS Mincho" w:hAnsi="Segoe UI" w:cs="Segoe UI"/>
          <w:snapToGrid w:val="0"/>
        </w:rPr>
        <w:t>:</w:t>
      </w:r>
    </w:p>
    <w:p w14:paraId="12DF124D" w14:textId="77777777" w:rsidR="001A5FCD" w:rsidRPr="007A1519" w:rsidRDefault="001A5FCD" w:rsidP="001A5FCD">
      <w:pPr>
        <w:widowControl w:val="0"/>
        <w:tabs>
          <w:tab w:val="left" w:pos="630"/>
        </w:tabs>
        <w:rPr>
          <w:rFonts w:ascii="Segoe UI" w:eastAsia="MS Mincho" w:hAnsi="Segoe UI" w:cs="Segoe UI"/>
          <w:b/>
          <w:snapToGrid w:val="0"/>
          <w:lang w:eastAsia="ja-JP"/>
        </w:rPr>
      </w:pPr>
    </w:p>
    <w:tbl>
      <w:tblPr>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32"/>
        <w:gridCol w:w="2603"/>
        <w:gridCol w:w="1890"/>
        <w:gridCol w:w="1800"/>
        <w:gridCol w:w="2070"/>
      </w:tblGrid>
      <w:tr w:rsidR="001A5FCD" w:rsidRPr="00BB50A1" w14:paraId="526AE30A" w14:textId="77777777" w:rsidTr="001A5FCD">
        <w:tc>
          <w:tcPr>
            <w:tcW w:w="632" w:type="dxa"/>
            <w:vAlign w:val="center"/>
          </w:tcPr>
          <w:p w14:paraId="12CDDED4"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b/>
                <w:snapToGrid w:val="0"/>
                <w:lang w:eastAsia="ja-JP"/>
              </w:rPr>
            </w:pPr>
            <w:r w:rsidRPr="007A1519">
              <w:rPr>
                <w:rFonts w:ascii="Segoe UI" w:eastAsia="MS Mincho" w:hAnsi="Segoe UI" w:cs="Segoe UI"/>
                <w:b/>
                <w:snapToGrid w:val="0"/>
                <w:lang w:eastAsia="ja-JP"/>
              </w:rPr>
              <w:t>STT</w:t>
            </w:r>
          </w:p>
        </w:tc>
        <w:tc>
          <w:tcPr>
            <w:tcW w:w="2603" w:type="dxa"/>
            <w:vAlign w:val="center"/>
          </w:tcPr>
          <w:p w14:paraId="7EEA3019"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b/>
                <w:snapToGrid w:val="0"/>
                <w:lang w:eastAsia="ja-JP"/>
              </w:rPr>
            </w:pPr>
            <w:r w:rsidRPr="007A1519">
              <w:rPr>
                <w:rFonts w:ascii="Segoe UI" w:eastAsia="MS Mincho" w:hAnsi="Segoe UI" w:cs="Segoe UI"/>
                <w:b/>
                <w:snapToGrid w:val="0"/>
                <w:lang w:eastAsia="ja-JP"/>
              </w:rPr>
              <w:t>Mô tả</w:t>
            </w:r>
          </w:p>
        </w:tc>
        <w:tc>
          <w:tcPr>
            <w:tcW w:w="1890" w:type="dxa"/>
            <w:vAlign w:val="center"/>
          </w:tcPr>
          <w:p w14:paraId="79441B0D"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b/>
                <w:snapToGrid w:val="0"/>
                <w:lang w:eastAsia="ja-JP"/>
              </w:rPr>
            </w:pPr>
            <w:r w:rsidRPr="007A1519">
              <w:rPr>
                <w:rFonts w:ascii="Segoe UI" w:eastAsia="MS Mincho" w:hAnsi="Segoe UI" w:cs="Segoe UI"/>
                <w:b/>
                <w:snapToGrid w:val="0"/>
                <w:lang w:eastAsia="ja-JP"/>
              </w:rPr>
              <w:t>Tạo Bởi</w:t>
            </w:r>
          </w:p>
        </w:tc>
        <w:tc>
          <w:tcPr>
            <w:tcW w:w="1800" w:type="dxa"/>
            <w:vAlign w:val="center"/>
          </w:tcPr>
          <w:p w14:paraId="44CEB82F"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b/>
                <w:snapToGrid w:val="0"/>
                <w:lang w:eastAsia="ja-JP"/>
              </w:rPr>
            </w:pPr>
            <w:r w:rsidRPr="007A1519">
              <w:rPr>
                <w:rFonts w:ascii="Segoe UI" w:eastAsia="MS Mincho" w:hAnsi="Segoe UI" w:cs="Segoe UI"/>
                <w:b/>
                <w:snapToGrid w:val="0"/>
                <w:lang w:eastAsia="ja-JP"/>
              </w:rPr>
              <w:t>Xem xét</w:t>
            </w:r>
          </w:p>
        </w:tc>
        <w:tc>
          <w:tcPr>
            <w:tcW w:w="2070" w:type="dxa"/>
            <w:vAlign w:val="center"/>
          </w:tcPr>
          <w:p w14:paraId="497CC3A8"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b/>
                <w:snapToGrid w:val="0"/>
                <w:lang w:eastAsia="ja-JP"/>
              </w:rPr>
            </w:pPr>
            <w:r w:rsidRPr="007A1519">
              <w:rPr>
                <w:rFonts w:ascii="Segoe UI" w:eastAsia="MS Mincho" w:hAnsi="Segoe UI" w:cs="Segoe UI"/>
                <w:b/>
                <w:snapToGrid w:val="0"/>
                <w:lang w:eastAsia="ja-JP"/>
              </w:rPr>
              <w:t>Phê duyệt</w:t>
            </w:r>
          </w:p>
        </w:tc>
      </w:tr>
      <w:tr w:rsidR="001A5FCD" w:rsidRPr="00BB50A1" w14:paraId="16BC42CA" w14:textId="77777777" w:rsidTr="001A5FCD">
        <w:tc>
          <w:tcPr>
            <w:tcW w:w="632" w:type="dxa"/>
          </w:tcPr>
          <w:p w14:paraId="6994DCC2"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snapToGrid w:val="0"/>
                <w:lang w:eastAsia="ja-JP"/>
              </w:rPr>
            </w:pPr>
            <w:r w:rsidRPr="007A1519">
              <w:rPr>
                <w:rFonts w:ascii="Segoe UI" w:eastAsia="MS Mincho" w:hAnsi="Segoe UI" w:cs="Segoe UI"/>
                <w:snapToGrid w:val="0"/>
                <w:lang w:eastAsia="ja-JP"/>
              </w:rPr>
              <w:t>1</w:t>
            </w:r>
          </w:p>
        </w:tc>
        <w:tc>
          <w:tcPr>
            <w:tcW w:w="2603" w:type="dxa"/>
          </w:tcPr>
          <w:p w14:paraId="0EE5EE6C"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Tài liệu quản trị dự án</w:t>
            </w:r>
          </w:p>
          <w:p w14:paraId="25F866F3"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(1) Kế hoạch dự án chi tiết</w:t>
            </w:r>
          </w:p>
          <w:p w14:paraId="45923738"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(2) Điều lệ dự án</w:t>
            </w:r>
          </w:p>
        </w:tc>
        <w:tc>
          <w:tcPr>
            <w:tcW w:w="1890" w:type="dxa"/>
          </w:tcPr>
          <w:p w14:paraId="155D2900"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DMSpro </w:t>
            </w:r>
          </w:p>
          <w:p w14:paraId="31FAADAE"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Quản trị dự án</w:t>
            </w:r>
          </w:p>
        </w:tc>
        <w:tc>
          <w:tcPr>
            <w:tcW w:w="1800" w:type="dxa"/>
          </w:tcPr>
          <w:p w14:paraId="78E5CD64" w14:textId="07E2D47C"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230565B9"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Quản trị dự án</w:t>
            </w:r>
          </w:p>
        </w:tc>
        <w:tc>
          <w:tcPr>
            <w:tcW w:w="2070" w:type="dxa"/>
          </w:tcPr>
          <w:p w14:paraId="211C2F5E" w14:textId="23FE47BB"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5151F5B9"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Quản trị dự án</w:t>
            </w:r>
          </w:p>
          <w:p w14:paraId="288177DF"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DMSpro:</w:t>
            </w:r>
          </w:p>
          <w:p w14:paraId="0467A1F1" w14:textId="656ED580"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Quản trị dự</w:t>
            </w:r>
            <w:r w:rsidR="00EB142E" w:rsidRPr="007A1519">
              <w:rPr>
                <w:rFonts w:ascii="Segoe UI" w:eastAsia="MS Mincho" w:hAnsi="Segoe UI" w:cs="Segoe UI"/>
                <w:b/>
                <w:snapToGrid w:val="0"/>
                <w:lang w:eastAsia="ja-JP"/>
              </w:rPr>
              <w:t xml:space="preserve"> án</w:t>
            </w:r>
          </w:p>
        </w:tc>
      </w:tr>
      <w:tr w:rsidR="001A5FCD" w:rsidRPr="00BB50A1" w14:paraId="1397B500" w14:textId="77777777" w:rsidTr="001A5FCD">
        <w:tc>
          <w:tcPr>
            <w:tcW w:w="632" w:type="dxa"/>
          </w:tcPr>
          <w:p w14:paraId="4F5B079D"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snapToGrid w:val="0"/>
                <w:lang w:eastAsia="ja-JP"/>
              </w:rPr>
            </w:pPr>
            <w:r w:rsidRPr="007A1519">
              <w:rPr>
                <w:rFonts w:ascii="Segoe UI" w:eastAsia="MS Mincho" w:hAnsi="Segoe UI" w:cs="Segoe UI"/>
                <w:snapToGrid w:val="0"/>
                <w:lang w:eastAsia="ja-JP"/>
              </w:rPr>
              <w:t>2</w:t>
            </w:r>
          </w:p>
        </w:tc>
        <w:tc>
          <w:tcPr>
            <w:tcW w:w="2603" w:type="dxa"/>
          </w:tcPr>
          <w:p w14:paraId="723FEFC5"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Các bộ tài liệu qui trình nghiệp vụ liên quan đến vận hành hệ thống theo phạm vi giải pháp</w:t>
            </w:r>
          </w:p>
        </w:tc>
        <w:tc>
          <w:tcPr>
            <w:tcW w:w="1890" w:type="dxa"/>
          </w:tcPr>
          <w:p w14:paraId="19DE3B53"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DMSpro </w:t>
            </w:r>
          </w:p>
          <w:p w14:paraId="7D96A236"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Trưởng nhóm Phân tích nghiệp vụ</w:t>
            </w:r>
          </w:p>
        </w:tc>
        <w:tc>
          <w:tcPr>
            <w:tcW w:w="1800" w:type="dxa"/>
          </w:tcPr>
          <w:p w14:paraId="16D9E143" w14:textId="6D128AA0"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3FA393B1"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 xml:space="preserve">Trưởng nhóm các nhóm Nghiệp Vụ </w:t>
            </w:r>
          </w:p>
        </w:tc>
        <w:tc>
          <w:tcPr>
            <w:tcW w:w="2070" w:type="dxa"/>
          </w:tcPr>
          <w:p w14:paraId="0165CAAA" w14:textId="7B5D1714"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391C9BAC"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Trưởng nhóm Nghiệp vụ</w:t>
            </w:r>
          </w:p>
          <w:p w14:paraId="198CED01"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Quản Trị Dự Án</w:t>
            </w:r>
          </w:p>
          <w:p w14:paraId="18275336"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DMSpro:</w:t>
            </w:r>
          </w:p>
          <w:p w14:paraId="5D5B534E" w14:textId="6801733A" w:rsidR="001A5FCD" w:rsidRPr="007A1519" w:rsidRDefault="00EB142E" w:rsidP="00EB142E">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Quản Trị Dự Án</w:t>
            </w:r>
          </w:p>
        </w:tc>
      </w:tr>
      <w:tr w:rsidR="001A5FCD" w:rsidRPr="00BB50A1" w14:paraId="76F86838" w14:textId="77777777" w:rsidTr="001A5FCD">
        <w:tc>
          <w:tcPr>
            <w:tcW w:w="632" w:type="dxa"/>
          </w:tcPr>
          <w:p w14:paraId="3E07766D"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snapToGrid w:val="0"/>
                <w:lang w:eastAsia="ja-JP"/>
              </w:rPr>
            </w:pPr>
            <w:r w:rsidRPr="007A1519">
              <w:rPr>
                <w:rFonts w:ascii="Segoe UI" w:eastAsia="MS Mincho" w:hAnsi="Segoe UI" w:cs="Segoe UI"/>
                <w:snapToGrid w:val="0"/>
                <w:lang w:eastAsia="ja-JP"/>
              </w:rPr>
              <w:t>3</w:t>
            </w:r>
          </w:p>
        </w:tc>
        <w:tc>
          <w:tcPr>
            <w:tcW w:w="2603" w:type="dxa"/>
          </w:tcPr>
          <w:p w14:paraId="3F56FAA1"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Biên bản nghiệm thu bộ tài liệu quy trình giải pháp</w:t>
            </w:r>
          </w:p>
        </w:tc>
        <w:tc>
          <w:tcPr>
            <w:tcW w:w="1890" w:type="dxa"/>
          </w:tcPr>
          <w:p w14:paraId="06D9D3D3"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DMSpro</w:t>
            </w:r>
          </w:p>
          <w:p w14:paraId="6D9FF741"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Quản trị dự án</w:t>
            </w:r>
          </w:p>
        </w:tc>
        <w:tc>
          <w:tcPr>
            <w:tcW w:w="1800" w:type="dxa"/>
          </w:tcPr>
          <w:p w14:paraId="2CDD5BE5" w14:textId="3D4B5D51"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431B2D98"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b/>
                <w:snapToGrid w:val="0"/>
                <w:lang w:eastAsia="ja-JP"/>
              </w:rPr>
              <w:t>Quản trị dự án</w:t>
            </w:r>
          </w:p>
        </w:tc>
        <w:tc>
          <w:tcPr>
            <w:tcW w:w="2070" w:type="dxa"/>
          </w:tcPr>
          <w:p w14:paraId="04B0EC0D" w14:textId="0F47BA6E"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125C5B4F"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Quản Trị Dự Án</w:t>
            </w:r>
          </w:p>
          <w:p w14:paraId="034F2C05"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DMSpro:</w:t>
            </w:r>
          </w:p>
          <w:p w14:paraId="5030B0B8" w14:textId="30ED16C0" w:rsidR="001A5FCD" w:rsidRPr="007A1519" w:rsidRDefault="00EB142E"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Quản Trị Dự Án</w:t>
            </w:r>
          </w:p>
        </w:tc>
      </w:tr>
      <w:tr w:rsidR="001A5FCD" w:rsidRPr="00BB50A1" w14:paraId="7EBE5054" w14:textId="77777777" w:rsidTr="001A5FCD">
        <w:trPr>
          <w:trHeight w:val="800"/>
        </w:trPr>
        <w:tc>
          <w:tcPr>
            <w:tcW w:w="632" w:type="dxa"/>
          </w:tcPr>
          <w:p w14:paraId="32C32355"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snapToGrid w:val="0"/>
                <w:lang w:eastAsia="ja-JP"/>
              </w:rPr>
            </w:pPr>
            <w:r w:rsidRPr="007A1519">
              <w:rPr>
                <w:rFonts w:ascii="Segoe UI" w:eastAsia="MS Mincho" w:hAnsi="Segoe UI" w:cs="Segoe UI"/>
                <w:snapToGrid w:val="0"/>
                <w:lang w:eastAsia="ja-JP"/>
              </w:rPr>
              <w:t>4</w:t>
            </w:r>
          </w:p>
        </w:tc>
        <w:tc>
          <w:tcPr>
            <w:tcW w:w="2603" w:type="dxa"/>
          </w:tcPr>
          <w:p w14:paraId="032F3871"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Times New Roman" w:hAnsi="Segoe UI" w:cs="Segoe UI"/>
                <w:snapToGrid w:val="0"/>
              </w:rPr>
              <w:t>Biên bản nghiệm thu kiểm thử hệ thống (UAT)</w:t>
            </w:r>
          </w:p>
        </w:tc>
        <w:tc>
          <w:tcPr>
            <w:tcW w:w="1890" w:type="dxa"/>
          </w:tcPr>
          <w:p w14:paraId="4595023E"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DMSpro </w:t>
            </w:r>
          </w:p>
          <w:p w14:paraId="0083F167"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Trưởng nhóm Phân tích nghiệp vụ</w:t>
            </w:r>
          </w:p>
        </w:tc>
        <w:tc>
          <w:tcPr>
            <w:tcW w:w="1800" w:type="dxa"/>
          </w:tcPr>
          <w:p w14:paraId="60D09D9C" w14:textId="4DC7C4CF"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3E3B556C" w14:textId="77777777" w:rsidR="001A5FCD" w:rsidRPr="007A1519" w:rsidRDefault="001A5FCD" w:rsidP="001A5FCD">
            <w:pPr>
              <w:widowControl w:val="0"/>
              <w:spacing w:before="120" w:after="120" w:line="276" w:lineRule="auto"/>
              <w:rPr>
                <w:rFonts w:ascii="Segoe UI" w:eastAsia="MS Mincho" w:hAnsi="Segoe UI" w:cs="Segoe UI"/>
                <w:snapToGrid w:val="0"/>
                <w:lang w:eastAsia="ja-JP"/>
              </w:rPr>
            </w:pPr>
            <w:r w:rsidRPr="007A1519">
              <w:rPr>
                <w:rFonts w:ascii="Segoe UI" w:eastAsia="MS Mincho" w:hAnsi="Segoe UI" w:cs="Segoe UI"/>
                <w:b/>
                <w:snapToGrid w:val="0"/>
                <w:lang w:eastAsia="ja-JP"/>
              </w:rPr>
              <w:t xml:space="preserve">Trưởng nhóm các nhóm Nghiệp Vụ </w:t>
            </w:r>
          </w:p>
        </w:tc>
        <w:tc>
          <w:tcPr>
            <w:tcW w:w="2070" w:type="dxa"/>
          </w:tcPr>
          <w:p w14:paraId="0548D6D2" w14:textId="03D6118B"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1F610EE5"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Quản Trị Dự Án</w:t>
            </w:r>
          </w:p>
          <w:p w14:paraId="3370D761"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DMSpro:</w:t>
            </w:r>
          </w:p>
          <w:p w14:paraId="02EAA4BB" w14:textId="042C5C70" w:rsidR="001A5FCD" w:rsidRPr="007A1519" w:rsidRDefault="00EB142E"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Quản Trị Dự Án</w:t>
            </w:r>
          </w:p>
        </w:tc>
      </w:tr>
      <w:tr w:rsidR="001A5FCD" w:rsidRPr="00BB50A1" w14:paraId="17745AC7" w14:textId="77777777" w:rsidTr="001A5FCD">
        <w:trPr>
          <w:trHeight w:val="170"/>
        </w:trPr>
        <w:tc>
          <w:tcPr>
            <w:tcW w:w="632" w:type="dxa"/>
            <w:tcBorders>
              <w:top w:val="single" w:sz="4" w:space="0" w:color="auto"/>
              <w:left w:val="single" w:sz="4" w:space="0" w:color="auto"/>
              <w:bottom w:val="single" w:sz="4" w:space="0" w:color="auto"/>
              <w:right w:val="single" w:sz="4" w:space="0" w:color="auto"/>
            </w:tcBorders>
          </w:tcPr>
          <w:p w14:paraId="661CA1C6" w14:textId="77777777" w:rsidR="001A5FCD" w:rsidRPr="007A1519" w:rsidRDefault="001A5FCD" w:rsidP="001A5FCD">
            <w:pPr>
              <w:widowControl w:val="0"/>
              <w:tabs>
                <w:tab w:val="left" w:pos="720"/>
              </w:tabs>
              <w:spacing w:before="120" w:after="120" w:line="276" w:lineRule="auto"/>
              <w:jc w:val="center"/>
              <w:rPr>
                <w:rFonts w:ascii="Segoe UI" w:eastAsia="MS Mincho" w:hAnsi="Segoe UI" w:cs="Segoe UI"/>
                <w:snapToGrid w:val="0"/>
                <w:lang w:eastAsia="ja-JP"/>
              </w:rPr>
            </w:pPr>
            <w:r w:rsidRPr="007A1519">
              <w:rPr>
                <w:rFonts w:ascii="Segoe UI" w:eastAsia="MS Mincho" w:hAnsi="Segoe UI" w:cs="Segoe UI"/>
                <w:snapToGrid w:val="0"/>
                <w:lang w:eastAsia="ja-JP"/>
              </w:rPr>
              <w:t>5</w:t>
            </w:r>
          </w:p>
        </w:tc>
        <w:tc>
          <w:tcPr>
            <w:tcW w:w="2603" w:type="dxa"/>
            <w:tcBorders>
              <w:top w:val="single" w:sz="4" w:space="0" w:color="auto"/>
              <w:left w:val="single" w:sz="4" w:space="0" w:color="auto"/>
              <w:bottom w:val="single" w:sz="4" w:space="0" w:color="auto"/>
              <w:right w:val="single" w:sz="4" w:space="0" w:color="auto"/>
            </w:tcBorders>
          </w:tcPr>
          <w:p w14:paraId="7377120D"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Biên bản nghiệm thu giai đoạn chạy thử nghiệm</w:t>
            </w:r>
          </w:p>
        </w:tc>
        <w:tc>
          <w:tcPr>
            <w:tcW w:w="1890" w:type="dxa"/>
            <w:tcBorders>
              <w:top w:val="single" w:sz="4" w:space="0" w:color="auto"/>
              <w:left w:val="single" w:sz="4" w:space="0" w:color="auto"/>
              <w:bottom w:val="single" w:sz="4" w:space="0" w:color="auto"/>
              <w:right w:val="single" w:sz="4" w:space="0" w:color="auto"/>
            </w:tcBorders>
          </w:tcPr>
          <w:p w14:paraId="39FC76DB"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DMSpro: </w:t>
            </w:r>
          </w:p>
          <w:p w14:paraId="25688C66"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b/>
                <w:snapToGrid w:val="0"/>
                <w:lang w:eastAsia="ja-JP"/>
              </w:rPr>
              <w:t>Trưởng nhóm triển khai đào tạo</w:t>
            </w:r>
          </w:p>
        </w:tc>
        <w:tc>
          <w:tcPr>
            <w:tcW w:w="1800" w:type="dxa"/>
            <w:tcBorders>
              <w:top w:val="single" w:sz="4" w:space="0" w:color="auto"/>
              <w:left w:val="single" w:sz="4" w:space="0" w:color="auto"/>
              <w:bottom w:val="single" w:sz="4" w:space="0" w:color="auto"/>
              <w:right w:val="single" w:sz="4" w:space="0" w:color="auto"/>
            </w:tcBorders>
          </w:tcPr>
          <w:p w14:paraId="36DEDA8E" w14:textId="466BBAE4"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1E734797" w14:textId="77777777" w:rsidR="001A5FCD" w:rsidRPr="007A1519" w:rsidRDefault="001A5FCD" w:rsidP="001A5FCD">
            <w:pPr>
              <w:widowControl w:val="0"/>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Quản trị dự án</w:t>
            </w:r>
          </w:p>
          <w:p w14:paraId="478E22B4" w14:textId="77777777"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DMSpro:</w:t>
            </w:r>
          </w:p>
          <w:p w14:paraId="32D62BBB" w14:textId="77777777" w:rsidR="001A5FCD" w:rsidRPr="007A1519" w:rsidRDefault="001A5FCD" w:rsidP="001A5FCD">
            <w:pPr>
              <w:widowControl w:val="0"/>
              <w:spacing w:before="120" w:after="120" w:line="276" w:lineRule="auto"/>
              <w:rPr>
                <w:rFonts w:ascii="Segoe UI" w:eastAsia="MS Mincho" w:hAnsi="Segoe UI" w:cs="Segoe UI"/>
                <w:snapToGrid w:val="0"/>
              </w:rPr>
            </w:pPr>
            <w:r w:rsidRPr="007A1519">
              <w:rPr>
                <w:rFonts w:ascii="Segoe UI" w:eastAsia="MS Mincho" w:hAnsi="Segoe UI" w:cs="Segoe UI"/>
                <w:b/>
                <w:snapToGrid w:val="0"/>
                <w:lang w:eastAsia="ja-JP"/>
              </w:rPr>
              <w:t>Quản trị dự án</w:t>
            </w:r>
          </w:p>
        </w:tc>
        <w:tc>
          <w:tcPr>
            <w:tcW w:w="2070" w:type="dxa"/>
            <w:tcBorders>
              <w:top w:val="single" w:sz="4" w:space="0" w:color="auto"/>
              <w:left w:val="single" w:sz="4" w:space="0" w:color="auto"/>
              <w:bottom w:val="single" w:sz="4" w:space="0" w:color="auto"/>
              <w:right w:val="single" w:sz="4" w:space="0" w:color="auto"/>
            </w:tcBorders>
          </w:tcPr>
          <w:p w14:paraId="5D5884B1" w14:textId="2DED9BEA"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xml:space="preserve">+ </w:t>
            </w:r>
            <w:r w:rsidR="00D344AD">
              <w:rPr>
                <w:rFonts w:ascii="Segoe UI" w:eastAsia="MS Mincho" w:hAnsi="Segoe UI" w:cs="Segoe UI"/>
                <w:snapToGrid w:val="0"/>
                <w:lang w:eastAsia="ja-JP"/>
              </w:rPr>
              <w:t>AFO</w:t>
            </w:r>
            <w:r w:rsidRPr="007A1519">
              <w:rPr>
                <w:rFonts w:ascii="Segoe UI" w:eastAsia="MS Mincho" w:hAnsi="Segoe UI" w:cs="Segoe UI"/>
                <w:snapToGrid w:val="0"/>
                <w:lang w:eastAsia="ja-JP"/>
              </w:rPr>
              <w:t>:</w:t>
            </w:r>
          </w:p>
          <w:p w14:paraId="715CF1B2" w14:textId="77777777" w:rsidR="001A5FCD" w:rsidRPr="007A1519" w:rsidRDefault="001A5FCD"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Quản Trị Dự Án</w:t>
            </w:r>
          </w:p>
          <w:p w14:paraId="15B1257D" w14:textId="34E2DE33" w:rsidR="001A5FCD" w:rsidRPr="007A1519" w:rsidRDefault="001A5FCD" w:rsidP="001A5FCD">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eastAsia="MS Mincho" w:hAnsi="Segoe UI" w:cs="Segoe UI"/>
                <w:snapToGrid w:val="0"/>
                <w:lang w:eastAsia="ja-JP"/>
              </w:rPr>
              <w:t>+ DMSpro:</w:t>
            </w:r>
          </w:p>
          <w:p w14:paraId="3F03FFAD" w14:textId="2024D465" w:rsidR="001A5FCD" w:rsidRPr="007A1519" w:rsidRDefault="00EB142E" w:rsidP="001A5FCD">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eastAsia="MS Mincho" w:hAnsi="Segoe UI" w:cs="Segoe UI"/>
                <w:b/>
                <w:snapToGrid w:val="0"/>
                <w:lang w:eastAsia="ja-JP"/>
              </w:rPr>
              <w:t>Quản Trị Dự Án</w:t>
            </w:r>
          </w:p>
        </w:tc>
      </w:tr>
      <w:tr w:rsidR="00EB142E" w:rsidRPr="00BB50A1" w14:paraId="21F2C626" w14:textId="77777777" w:rsidTr="001A5FCD">
        <w:trPr>
          <w:trHeight w:val="170"/>
        </w:trPr>
        <w:tc>
          <w:tcPr>
            <w:tcW w:w="632" w:type="dxa"/>
          </w:tcPr>
          <w:p w14:paraId="65CB5058" w14:textId="5E9EB6EA" w:rsidR="00EB142E" w:rsidRPr="007A1519" w:rsidRDefault="00EB142E" w:rsidP="00EB142E">
            <w:pPr>
              <w:widowControl w:val="0"/>
              <w:tabs>
                <w:tab w:val="left" w:pos="720"/>
              </w:tabs>
              <w:spacing w:before="120" w:after="120" w:line="276" w:lineRule="auto"/>
              <w:jc w:val="center"/>
              <w:rPr>
                <w:rFonts w:ascii="Segoe UI" w:eastAsia="MS Mincho" w:hAnsi="Segoe UI" w:cs="Segoe UI"/>
                <w:snapToGrid w:val="0"/>
                <w:lang w:eastAsia="ja-JP"/>
              </w:rPr>
            </w:pPr>
            <w:r w:rsidRPr="007A1519">
              <w:rPr>
                <w:rFonts w:ascii="Segoe UI" w:hAnsi="Segoe UI" w:cs="Segoe UI"/>
                <w:lang w:eastAsia="ja-JP"/>
              </w:rPr>
              <w:t>6</w:t>
            </w:r>
          </w:p>
        </w:tc>
        <w:tc>
          <w:tcPr>
            <w:tcW w:w="2603" w:type="dxa"/>
          </w:tcPr>
          <w:p w14:paraId="43D627D2" w14:textId="5D570FF2" w:rsidR="00EB142E" w:rsidRPr="007A1519" w:rsidRDefault="00EB142E" w:rsidP="00EB142E">
            <w:pPr>
              <w:widowControl w:val="0"/>
              <w:tabs>
                <w:tab w:val="left" w:pos="720"/>
              </w:tabs>
              <w:spacing w:before="120" w:after="120" w:line="276" w:lineRule="auto"/>
              <w:rPr>
                <w:rFonts w:ascii="Segoe UI" w:eastAsia="MS Mincho" w:hAnsi="Segoe UI" w:cs="Segoe UI"/>
                <w:i/>
                <w:snapToGrid w:val="0"/>
                <w:lang w:eastAsia="ja-JP"/>
              </w:rPr>
            </w:pPr>
            <w:r w:rsidRPr="007A1519">
              <w:rPr>
                <w:rFonts w:ascii="Segoe UI" w:hAnsi="Segoe UI" w:cs="Segoe UI"/>
                <w:lang w:eastAsia="ja-JP"/>
              </w:rPr>
              <w:t>+ Biên bản nghiệm thu triển khai tại từng đơn vị</w:t>
            </w:r>
          </w:p>
        </w:tc>
        <w:tc>
          <w:tcPr>
            <w:tcW w:w="1890" w:type="dxa"/>
          </w:tcPr>
          <w:p w14:paraId="09C273B1" w14:textId="088EB8D7" w:rsidR="00EB142E" w:rsidRPr="007A1519" w:rsidRDefault="00EB142E" w:rsidP="00EB142E">
            <w:pPr>
              <w:widowControl w:val="0"/>
              <w:tabs>
                <w:tab w:val="left" w:pos="720"/>
              </w:tabs>
              <w:spacing w:before="120" w:after="120" w:line="276" w:lineRule="auto"/>
              <w:rPr>
                <w:rFonts w:ascii="Segoe UI" w:eastAsia="MS Mincho" w:hAnsi="Segoe UI" w:cs="Segoe UI"/>
                <w:i/>
                <w:snapToGrid w:val="0"/>
                <w:lang w:eastAsia="ja-JP"/>
              </w:rPr>
            </w:pPr>
            <w:r w:rsidRPr="007A1519">
              <w:rPr>
                <w:rFonts w:ascii="Segoe UI" w:hAnsi="Segoe UI" w:cs="Segoe UI"/>
                <w:lang w:eastAsia="ja-JP"/>
              </w:rPr>
              <w:t>+ DMSpro – Nhân viên triển khai</w:t>
            </w:r>
          </w:p>
        </w:tc>
        <w:tc>
          <w:tcPr>
            <w:tcW w:w="1800" w:type="dxa"/>
          </w:tcPr>
          <w:p w14:paraId="61EABD25" w14:textId="703BEA5D" w:rsidR="00EB142E" w:rsidRPr="007A1519" w:rsidRDefault="00EB142E" w:rsidP="00EB142E">
            <w:pPr>
              <w:widowControl w:val="0"/>
              <w:tabs>
                <w:tab w:val="left" w:pos="720"/>
              </w:tabs>
              <w:spacing w:before="120" w:after="120" w:line="276" w:lineRule="auto"/>
              <w:rPr>
                <w:rFonts w:ascii="Segoe UI" w:eastAsia="MS Mincho" w:hAnsi="Segoe UI" w:cs="Segoe UI"/>
                <w:snapToGrid w:val="0"/>
              </w:rPr>
            </w:pPr>
            <w:r w:rsidRPr="007A1519">
              <w:rPr>
                <w:rFonts w:ascii="Segoe UI" w:hAnsi="Segoe UI" w:cs="Segoe UI"/>
                <w:lang w:eastAsia="ja-JP"/>
              </w:rPr>
              <w:t>+ Đại diện đơn vị triển khai</w:t>
            </w:r>
          </w:p>
        </w:tc>
        <w:tc>
          <w:tcPr>
            <w:tcW w:w="2070" w:type="dxa"/>
          </w:tcPr>
          <w:p w14:paraId="4B430A86" w14:textId="0F8326BE" w:rsidR="00EB142E" w:rsidRPr="007A1519" w:rsidRDefault="00EB142E" w:rsidP="00EB142E">
            <w:pPr>
              <w:tabs>
                <w:tab w:val="left" w:pos="720"/>
              </w:tabs>
              <w:spacing w:after="120" w:line="276" w:lineRule="auto"/>
              <w:rPr>
                <w:rFonts w:ascii="Segoe UI" w:hAnsi="Segoe UI" w:cs="Segoe UI"/>
                <w:lang w:eastAsia="ja-JP"/>
              </w:rPr>
            </w:pPr>
            <w:r w:rsidRPr="007A1519">
              <w:rPr>
                <w:rFonts w:ascii="Segoe UI" w:hAnsi="Segoe UI" w:cs="Segoe UI"/>
                <w:lang w:eastAsia="ja-JP"/>
              </w:rPr>
              <w:t xml:space="preserve">+ </w:t>
            </w:r>
            <w:r w:rsidR="00D344AD">
              <w:rPr>
                <w:rFonts w:ascii="Segoe UI" w:hAnsi="Segoe UI" w:cs="Segoe UI"/>
                <w:lang w:eastAsia="ja-JP"/>
              </w:rPr>
              <w:t>AFO</w:t>
            </w:r>
            <w:r w:rsidRPr="007A1519">
              <w:rPr>
                <w:rFonts w:ascii="Segoe UI" w:hAnsi="Segoe UI" w:cs="Segoe UI"/>
                <w:lang w:eastAsia="ja-JP"/>
              </w:rPr>
              <w:t>:</w:t>
            </w:r>
          </w:p>
          <w:p w14:paraId="1181219A" w14:textId="65F79F9C" w:rsidR="00EB142E" w:rsidRPr="007A1519" w:rsidRDefault="00EB142E" w:rsidP="00EB142E">
            <w:pPr>
              <w:widowControl w:val="0"/>
              <w:spacing w:before="120" w:after="120" w:line="276" w:lineRule="auto"/>
              <w:rPr>
                <w:rFonts w:ascii="Segoe UI" w:eastAsia="MS Mincho" w:hAnsi="Segoe UI" w:cs="Segoe UI"/>
                <w:b/>
                <w:snapToGrid w:val="0"/>
              </w:rPr>
            </w:pPr>
            <w:r w:rsidRPr="007A1519">
              <w:rPr>
                <w:rFonts w:ascii="Segoe UI" w:hAnsi="Segoe UI" w:cs="Segoe UI"/>
                <w:b/>
                <w:lang w:eastAsia="ja-JP"/>
              </w:rPr>
              <w:t>Đại diện công ty triển khai</w:t>
            </w:r>
          </w:p>
        </w:tc>
      </w:tr>
      <w:tr w:rsidR="00EB142E" w:rsidRPr="00BB50A1" w14:paraId="7FBB9CFE" w14:textId="77777777" w:rsidTr="001A5FCD">
        <w:trPr>
          <w:trHeight w:val="170"/>
        </w:trPr>
        <w:tc>
          <w:tcPr>
            <w:tcW w:w="632" w:type="dxa"/>
            <w:tcBorders>
              <w:top w:val="single" w:sz="4" w:space="0" w:color="auto"/>
              <w:left w:val="single" w:sz="4" w:space="0" w:color="auto"/>
              <w:bottom w:val="single" w:sz="4" w:space="0" w:color="auto"/>
              <w:right w:val="single" w:sz="4" w:space="0" w:color="auto"/>
            </w:tcBorders>
          </w:tcPr>
          <w:p w14:paraId="79A851EE" w14:textId="5CAB0E9C" w:rsidR="00EB142E" w:rsidRPr="007A1519" w:rsidRDefault="00EB142E" w:rsidP="00EB142E">
            <w:pPr>
              <w:widowControl w:val="0"/>
              <w:tabs>
                <w:tab w:val="left" w:pos="720"/>
              </w:tabs>
              <w:spacing w:before="120" w:after="120" w:line="276" w:lineRule="auto"/>
              <w:jc w:val="center"/>
              <w:rPr>
                <w:rFonts w:ascii="Segoe UI" w:eastAsia="MS Mincho" w:hAnsi="Segoe UI" w:cs="Segoe UI"/>
                <w:snapToGrid w:val="0"/>
                <w:lang w:eastAsia="ja-JP"/>
              </w:rPr>
            </w:pPr>
            <w:r w:rsidRPr="007A1519">
              <w:rPr>
                <w:rFonts w:ascii="Segoe UI" w:hAnsi="Segoe UI" w:cs="Segoe UI"/>
                <w:lang w:eastAsia="ja-JP"/>
              </w:rPr>
              <w:t>7</w:t>
            </w:r>
          </w:p>
        </w:tc>
        <w:tc>
          <w:tcPr>
            <w:tcW w:w="2603" w:type="dxa"/>
            <w:tcBorders>
              <w:top w:val="single" w:sz="4" w:space="0" w:color="auto"/>
              <w:left w:val="single" w:sz="4" w:space="0" w:color="auto"/>
              <w:bottom w:val="single" w:sz="4" w:space="0" w:color="auto"/>
              <w:right w:val="single" w:sz="4" w:space="0" w:color="auto"/>
            </w:tcBorders>
          </w:tcPr>
          <w:p w14:paraId="495C0528" w14:textId="55EE1EBC" w:rsidR="00EB142E" w:rsidRPr="007A1519" w:rsidRDefault="00EB142E" w:rsidP="00EB142E">
            <w:pPr>
              <w:widowControl w:val="0"/>
              <w:tabs>
                <w:tab w:val="left" w:pos="720"/>
              </w:tabs>
              <w:spacing w:before="120" w:after="120" w:line="276" w:lineRule="auto"/>
              <w:rPr>
                <w:rFonts w:ascii="Segoe UI" w:eastAsia="MS Mincho" w:hAnsi="Segoe UI" w:cs="Segoe UI"/>
                <w:snapToGrid w:val="0"/>
                <w:lang w:eastAsia="ja-JP"/>
              </w:rPr>
            </w:pPr>
            <w:r w:rsidRPr="007A1519">
              <w:rPr>
                <w:rFonts w:ascii="Segoe UI" w:hAnsi="Segoe UI" w:cs="Segoe UI"/>
                <w:lang w:eastAsia="ja-JP"/>
              </w:rPr>
              <w:t>+ Biên bản nghiệm thu giai đoạn triển khai đồng loạt</w:t>
            </w:r>
          </w:p>
        </w:tc>
        <w:tc>
          <w:tcPr>
            <w:tcW w:w="1890" w:type="dxa"/>
            <w:tcBorders>
              <w:top w:val="single" w:sz="4" w:space="0" w:color="auto"/>
              <w:left w:val="single" w:sz="4" w:space="0" w:color="auto"/>
              <w:bottom w:val="single" w:sz="4" w:space="0" w:color="auto"/>
              <w:right w:val="single" w:sz="4" w:space="0" w:color="auto"/>
            </w:tcBorders>
          </w:tcPr>
          <w:p w14:paraId="37491D42" w14:textId="77777777" w:rsidR="00EB142E" w:rsidRPr="007A1519" w:rsidRDefault="00EB142E" w:rsidP="00EB142E">
            <w:pPr>
              <w:tabs>
                <w:tab w:val="left" w:pos="720"/>
              </w:tabs>
              <w:spacing w:after="120" w:line="276" w:lineRule="auto"/>
              <w:rPr>
                <w:rFonts w:ascii="Segoe UI" w:hAnsi="Segoe UI" w:cs="Segoe UI"/>
                <w:lang w:eastAsia="ja-JP"/>
              </w:rPr>
            </w:pPr>
            <w:r w:rsidRPr="007A1519">
              <w:rPr>
                <w:rFonts w:ascii="Segoe UI" w:hAnsi="Segoe UI" w:cs="Segoe UI"/>
                <w:lang w:eastAsia="ja-JP"/>
              </w:rPr>
              <w:t xml:space="preserve">+ DMSpro: </w:t>
            </w:r>
          </w:p>
          <w:p w14:paraId="0081785C" w14:textId="0AF43091" w:rsidR="00EB142E" w:rsidRPr="007A1519" w:rsidRDefault="00EB142E" w:rsidP="00EB142E">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hAnsi="Segoe UI" w:cs="Segoe UI"/>
                <w:b/>
                <w:lang w:eastAsia="ja-JP"/>
              </w:rPr>
              <w:t>Trưởng nhóm triển khai đào tạo</w:t>
            </w:r>
          </w:p>
        </w:tc>
        <w:tc>
          <w:tcPr>
            <w:tcW w:w="1800" w:type="dxa"/>
            <w:tcBorders>
              <w:top w:val="single" w:sz="4" w:space="0" w:color="auto"/>
              <w:left w:val="single" w:sz="4" w:space="0" w:color="auto"/>
              <w:bottom w:val="single" w:sz="4" w:space="0" w:color="auto"/>
              <w:right w:val="single" w:sz="4" w:space="0" w:color="auto"/>
            </w:tcBorders>
          </w:tcPr>
          <w:p w14:paraId="43269A72" w14:textId="35720C7C" w:rsidR="00EB142E" w:rsidRPr="007A1519" w:rsidRDefault="00EB142E" w:rsidP="00EB142E">
            <w:pPr>
              <w:tabs>
                <w:tab w:val="left" w:pos="720"/>
              </w:tabs>
              <w:spacing w:after="120" w:line="276" w:lineRule="auto"/>
              <w:rPr>
                <w:rFonts w:ascii="Segoe UI" w:hAnsi="Segoe UI" w:cs="Segoe UI"/>
                <w:lang w:eastAsia="ja-JP"/>
              </w:rPr>
            </w:pPr>
            <w:r w:rsidRPr="007A1519">
              <w:rPr>
                <w:rFonts w:ascii="Segoe UI" w:hAnsi="Segoe UI" w:cs="Segoe UI"/>
                <w:lang w:eastAsia="ja-JP"/>
              </w:rPr>
              <w:t xml:space="preserve">+ </w:t>
            </w:r>
            <w:r w:rsidR="00D344AD">
              <w:rPr>
                <w:rFonts w:ascii="Segoe UI" w:hAnsi="Segoe UI" w:cs="Segoe UI"/>
                <w:lang w:eastAsia="ja-JP"/>
              </w:rPr>
              <w:t>AFO</w:t>
            </w:r>
            <w:r w:rsidRPr="007A1519">
              <w:rPr>
                <w:rFonts w:ascii="Segoe UI" w:hAnsi="Segoe UI" w:cs="Segoe UI"/>
                <w:lang w:eastAsia="ja-JP"/>
              </w:rPr>
              <w:t>:</w:t>
            </w:r>
          </w:p>
          <w:p w14:paraId="3AFFD976" w14:textId="77777777" w:rsidR="00EB142E" w:rsidRPr="007A1519" w:rsidRDefault="00EB142E" w:rsidP="00EB142E">
            <w:pPr>
              <w:tabs>
                <w:tab w:val="left" w:pos="720"/>
              </w:tabs>
              <w:spacing w:after="120" w:line="276" w:lineRule="auto"/>
              <w:rPr>
                <w:rFonts w:ascii="Segoe UI" w:hAnsi="Segoe UI" w:cs="Segoe UI"/>
                <w:b/>
                <w:lang w:eastAsia="ja-JP"/>
              </w:rPr>
            </w:pPr>
            <w:r w:rsidRPr="007A1519">
              <w:rPr>
                <w:rFonts w:ascii="Segoe UI" w:hAnsi="Segoe UI" w:cs="Segoe UI"/>
                <w:b/>
                <w:lang w:eastAsia="ja-JP"/>
              </w:rPr>
              <w:t>Quản trị dự án</w:t>
            </w:r>
          </w:p>
          <w:p w14:paraId="044659BD" w14:textId="77777777" w:rsidR="00EB142E" w:rsidRPr="007A1519" w:rsidRDefault="00EB142E" w:rsidP="00EB142E">
            <w:pPr>
              <w:tabs>
                <w:tab w:val="left" w:pos="720"/>
              </w:tabs>
              <w:spacing w:after="120" w:line="276" w:lineRule="auto"/>
              <w:rPr>
                <w:rFonts w:ascii="Segoe UI" w:hAnsi="Segoe UI" w:cs="Segoe UI"/>
                <w:lang w:eastAsia="ja-JP"/>
              </w:rPr>
            </w:pPr>
            <w:r w:rsidRPr="007A1519">
              <w:rPr>
                <w:rFonts w:ascii="Segoe UI" w:hAnsi="Segoe UI" w:cs="Segoe UI"/>
                <w:lang w:eastAsia="ja-JP"/>
              </w:rPr>
              <w:t>+ DMSpro:</w:t>
            </w:r>
          </w:p>
          <w:p w14:paraId="2D1136E1" w14:textId="19ED6148" w:rsidR="00EB142E" w:rsidRPr="007A1519" w:rsidRDefault="00EB142E" w:rsidP="00EB142E">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hAnsi="Segoe UI" w:cs="Segoe UI"/>
                <w:b/>
                <w:lang w:eastAsia="ja-JP"/>
              </w:rPr>
              <w:t>Quản trị dự án</w:t>
            </w:r>
          </w:p>
        </w:tc>
        <w:tc>
          <w:tcPr>
            <w:tcW w:w="2070" w:type="dxa"/>
            <w:tcBorders>
              <w:top w:val="single" w:sz="4" w:space="0" w:color="auto"/>
              <w:left w:val="single" w:sz="4" w:space="0" w:color="auto"/>
              <w:bottom w:val="single" w:sz="4" w:space="0" w:color="auto"/>
              <w:right w:val="single" w:sz="4" w:space="0" w:color="auto"/>
            </w:tcBorders>
          </w:tcPr>
          <w:p w14:paraId="6E24DD63" w14:textId="7355B321" w:rsidR="00EB142E" w:rsidRPr="007A1519" w:rsidRDefault="00EB142E" w:rsidP="00EB142E">
            <w:pPr>
              <w:tabs>
                <w:tab w:val="left" w:pos="720"/>
              </w:tabs>
              <w:spacing w:after="120" w:line="276" w:lineRule="auto"/>
              <w:rPr>
                <w:rFonts w:ascii="Segoe UI" w:hAnsi="Segoe UI" w:cs="Segoe UI"/>
                <w:lang w:eastAsia="ja-JP"/>
              </w:rPr>
            </w:pPr>
            <w:r w:rsidRPr="007A1519">
              <w:rPr>
                <w:rFonts w:ascii="Segoe UI" w:hAnsi="Segoe UI" w:cs="Segoe UI"/>
                <w:lang w:eastAsia="ja-JP"/>
              </w:rPr>
              <w:t xml:space="preserve">+ </w:t>
            </w:r>
            <w:r w:rsidR="00D344AD">
              <w:rPr>
                <w:rFonts w:ascii="Segoe UI" w:hAnsi="Segoe UI" w:cs="Segoe UI"/>
                <w:lang w:eastAsia="ja-JP"/>
              </w:rPr>
              <w:t>AFO</w:t>
            </w:r>
            <w:r w:rsidRPr="007A1519">
              <w:rPr>
                <w:rFonts w:ascii="Segoe UI" w:hAnsi="Segoe UI" w:cs="Segoe UI"/>
                <w:lang w:eastAsia="ja-JP"/>
              </w:rPr>
              <w:t>:</w:t>
            </w:r>
          </w:p>
          <w:p w14:paraId="174E0BEA" w14:textId="77777777" w:rsidR="00EB142E" w:rsidRPr="007A1519" w:rsidRDefault="00EB142E" w:rsidP="00EB142E">
            <w:pPr>
              <w:tabs>
                <w:tab w:val="left" w:pos="720"/>
              </w:tabs>
              <w:spacing w:after="120" w:line="276" w:lineRule="auto"/>
              <w:rPr>
                <w:rFonts w:ascii="Segoe UI" w:hAnsi="Segoe UI" w:cs="Segoe UI"/>
                <w:b/>
                <w:lang w:eastAsia="ja-JP"/>
              </w:rPr>
            </w:pPr>
            <w:r w:rsidRPr="007A1519">
              <w:rPr>
                <w:rFonts w:ascii="Segoe UI" w:hAnsi="Segoe UI" w:cs="Segoe UI"/>
                <w:b/>
                <w:lang w:eastAsia="ja-JP"/>
              </w:rPr>
              <w:t>Quản trị dự án</w:t>
            </w:r>
          </w:p>
          <w:p w14:paraId="282BC7AE" w14:textId="77777777" w:rsidR="00EB142E" w:rsidRPr="007A1519" w:rsidRDefault="00EB142E" w:rsidP="00EB142E">
            <w:pPr>
              <w:tabs>
                <w:tab w:val="left" w:pos="720"/>
              </w:tabs>
              <w:spacing w:after="120" w:line="276" w:lineRule="auto"/>
              <w:rPr>
                <w:rFonts w:ascii="Segoe UI" w:hAnsi="Segoe UI" w:cs="Segoe UI"/>
                <w:lang w:eastAsia="ja-JP"/>
              </w:rPr>
            </w:pPr>
            <w:r w:rsidRPr="007A1519">
              <w:rPr>
                <w:rFonts w:ascii="Segoe UI" w:hAnsi="Segoe UI" w:cs="Segoe UI"/>
                <w:lang w:eastAsia="ja-JP"/>
              </w:rPr>
              <w:t>+ DMSpro:</w:t>
            </w:r>
          </w:p>
          <w:p w14:paraId="1785B69F" w14:textId="3298367A" w:rsidR="00EB142E" w:rsidRPr="007A1519" w:rsidRDefault="00EB142E" w:rsidP="00EB142E">
            <w:pPr>
              <w:widowControl w:val="0"/>
              <w:tabs>
                <w:tab w:val="left" w:pos="720"/>
              </w:tabs>
              <w:spacing w:before="120" w:after="120" w:line="276" w:lineRule="auto"/>
              <w:rPr>
                <w:rFonts w:ascii="Segoe UI" w:eastAsia="MS Mincho" w:hAnsi="Segoe UI" w:cs="Segoe UI"/>
                <w:b/>
                <w:snapToGrid w:val="0"/>
                <w:lang w:eastAsia="ja-JP"/>
              </w:rPr>
            </w:pPr>
            <w:r w:rsidRPr="007A1519">
              <w:rPr>
                <w:rFonts w:ascii="Segoe UI" w:hAnsi="Segoe UI" w:cs="Segoe UI"/>
                <w:b/>
                <w:lang w:eastAsia="ja-JP"/>
              </w:rPr>
              <w:t>Quản trị dự án</w:t>
            </w:r>
          </w:p>
        </w:tc>
      </w:tr>
    </w:tbl>
    <w:p w14:paraId="012F752D" w14:textId="77777777" w:rsidR="001A5FCD" w:rsidRPr="007A1519" w:rsidRDefault="001A5FCD" w:rsidP="00EB142E">
      <w:pPr>
        <w:rPr>
          <w:rFonts w:ascii="Segoe UI" w:hAnsi="Segoe UI" w:cs="Segoe UI"/>
        </w:rPr>
      </w:pPr>
    </w:p>
    <w:p w14:paraId="7F3A88C1" w14:textId="77777777" w:rsidR="003F2134" w:rsidRPr="00475558" w:rsidRDefault="003F2134" w:rsidP="00095E09">
      <w:pPr>
        <w:spacing w:line="276" w:lineRule="auto"/>
        <w:ind w:left="630"/>
        <w:jc w:val="both"/>
        <w:rPr>
          <w:rFonts w:ascii="Segoe UI" w:hAnsi="Segoe UI" w:cs="Segoe UI"/>
          <w:i/>
        </w:rPr>
      </w:pPr>
    </w:p>
    <w:p w14:paraId="53078184" w14:textId="7289A979" w:rsidR="00646956" w:rsidRPr="00475558" w:rsidRDefault="00646956" w:rsidP="00095E09">
      <w:pPr>
        <w:spacing w:after="200" w:line="276" w:lineRule="auto"/>
        <w:rPr>
          <w:rFonts w:ascii="Segoe UI" w:hAnsi="Segoe UI" w:cs="Segoe UI"/>
          <w:i/>
        </w:rPr>
      </w:pPr>
      <w:r w:rsidRPr="00475558">
        <w:rPr>
          <w:rFonts w:ascii="Segoe UI" w:hAnsi="Segoe UI" w:cs="Segoe UI"/>
          <w:i/>
        </w:rPr>
        <w:br w:type="page"/>
      </w:r>
    </w:p>
    <w:p w14:paraId="52370782" w14:textId="77777777" w:rsidR="002A1BC5" w:rsidRPr="00BB50A1" w:rsidRDefault="00C974D4" w:rsidP="007E6584">
      <w:pPr>
        <w:pStyle w:val="Heading3"/>
        <w:spacing w:line="276" w:lineRule="auto"/>
        <w:ind w:hanging="1170"/>
        <w:jc w:val="both"/>
        <w:rPr>
          <w:rFonts w:cs="Segoe UI"/>
        </w:rPr>
      </w:pPr>
      <w:bookmarkStart w:id="60" w:name="_Toc477962849"/>
      <w:r w:rsidRPr="00BB50A1">
        <w:rPr>
          <w:rFonts w:cs="Segoe UI"/>
        </w:rPr>
        <w:t>Q</w:t>
      </w:r>
      <w:r w:rsidR="00603495" w:rsidRPr="00BB50A1">
        <w:rPr>
          <w:rFonts w:cs="Segoe UI"/>
        </w:rPr>
        <w:t>UY TRÌNH HỖ TRỢ SAU TRIỂN KHAI</w:t>
      </w:r>
      <w:bookmarkEnd w:id="60"/>
      <w:r w:rsidR="002A1BC5" w:rsidRPr="00BB50A1">
        <w:rPr>
          <w:rFonts w:cs="Segoe UI"/>
        </w:rPr>
        <w:t xml:space="preserve"> </w:t>
      </w:r>
    </w:p>
    <w:p w14:paraId="625B7903" w14:textId="2427E084" w:rsidR="004D1E24" w:rsidRPr="00BB50A1" w:rsidRDefault="00C974D4" w:rsidP="007E6584">
      <w:pPr>
        <w:pStyle w:val="Heading4"/>
        <w:spacing w:line="276" w:lineRule="auto"/>
        <w:ind w:left="1498" w:hanging="1138"/>
        <w:jc w:val="both"/>
        <w:rPr>
          <w:rFonts w:cs="Segoe UI"/>
        </w:rPr>
      </w:pPr>
      <w:r w:rsidRPr="00BB50A1">
        <w:rPr>
          <w:rFonts w:cs="Segoe UI"/>
        </w:rPr>
        <w:t>MÔ HÌNH TỔ CHỨC</w:t>
      </w:r>
    </w:p>
    <w:p w14:paraId="6A3E44EC" w14:textId="77777777" w:rsidR="004D1E24" w:rsidRPr="00BB50A1" w:rsidRDefault="004D1E24" w:rsidP="00095E09">
      <w:pPr>
        <w:spacing w:line="276" w:lineRule="auto"/>
        <w:ind w:left="630"/>
        <w:jc w:val="both"/>
        <w:rPr>
          <w:rFonts w:ascii="Segoe UI" w:hAnsi="Segoe UI" w:cs="Segoe UI"/>
        </w:rPr>
      </w:pPr>
    </w:p>
    <w:p w14:paraId="50851941" w14:textId="77777777" w:rsidR="007D3786" w:rsidRPr="007A1519" w:rsidRDefault="007D3786" w:rsidP="007D3786">
      <w:pPr>
        <w:spacing w:after="225"/>
        <w:jc w:val="center"/>
        <w:textAlignment w:val="baseline"/>
        <w:rPr>
          <w:rFonts w:ascii="Segoe UI" w:eastAsia="Times New Roman" w:hAnsi="Segoe UI" w:cs="Segoe UI"/>
          <w:b/>
          <w:bCs/>
          <w:sz w:val="36"/>
          <w:szCs w:val="24"/>
        </w:rPr>
      </w:pPr>
      <w:r w:rsidRPr="007A1519">
        <w:rPr>
          <w:rFonts w:ascii="Segoe UI" w:eastAsia="Times New Roman" w:hAnsi="Segoe UI" w:cs="Segoe UI"/>
          <w:b/>
          <w:bCs/>
          <w:sz w:val="36"/>
          <w:szCs w:val="24"/>
        </w:rPr>
        <w:t>DỊCH VỤ HỖ TRỢ HỆ THỐNG</w:t>
      </w:r>
    </w:p>
    <w:p w14:paraId="70C6A365" w14:textId="77777777" w:rsidR="007D3786" w:rsidRPr="007A1519" w:rsidRDefault="007D3786" w:rsidP="007E6584">
      <w:pPr>
        <w:rPr>
          <w:rFonts w:ascii="Segoe UI" w:hAnsi="Segoe UI" w:cs="Segoe UI"/>
          <w:b/>
        </w:rPr>
      </w:pPr>
      <w:r w:rsidRPr="007A1519">
        <w:rPr>
          <w:rFonts w:ascii="Segoe UI" w:hAnsi="Segoe UI" w:cs="Segoe UI"/>
          <w:b/>
        </w:rPr>
        <w:t>TỔNG QUAN</w:t>
      </w:r>
    </w:p>
    <w:p w14:paraId="0F774D75" w14:textId="77777777" w:rsidR="007D3786" w:rsidRPr="007A1519" w:rsidRDefault="007D3786" w:rsidP="007D3786">
      <w:pPr>
        <w:spacing w:after="160" w:line="259" w:lineRule="auto"/>
        <w:rPr>
          <w:rFonts w:ascii="Segoe UI" w:eastAsia="Calibri" w:hAnsi="Segoe UI" w:cs="Segoe UI"/>
          <w:sz w:val="24"/>
          <w:szCs w:val="24"/>
        </w:rPr>
      </w:pPr>
      <w:r w:rsidRPr="007A1519">
        <w:rPr>
          <w:rFonts w:ascii="Segoe UI" w:eastAsia="Calibri" w:hAnsi="Segoe UI" w:cs="Segoe UI"/>
          <w:noProof/>
          <w:sz w:val="24"/>
          <w:szCs w:val="24"/>
        </w:rPr>
        <w:drawing>
          <wp:anchor distT="0" distB="0" distL="114300" distR="114300" simplePos="0" relativeHeight="251705344" behindDoc="0" locked="0" layoutInCell="1" allowOverlap="1" wp14:anchorId="58911B44" wp14:editId="51CFE41B">
            <wp:simplePos x="0" y="0"/>
            <wp:positionH relativeFrom="column">
              <wp:posOffset>0</wp:posOffset>
            </wp:positionH>
            <wp:positionV relativeFrom="paragraph">
              <wp:posOffset>4009390</wp:posOffset>
            </wp:positionV>
            <wp:extent cx="476250" cy="581025"/>
            <wp:effectExtent l="0" t="0" r="0" b="9525"/>
            <wp:wrapNone/>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0" cstate="print"/>
                    <a:stretch>
                      <a:fillRect/>
                    </a:stretch>
                  </pic:blipFill>
                  <pic:spPr>
                    <a:xfrm>
                      <a:off x="0" y="0"/>
                      <a:ext cx="476250" cy="581025"/>
                    </a:xfrm>
                    <a:prstGeom prst="rect">
                      <a:avLst/>
                    </a:prstGeom>
                  </pic:spPr>
                </pic:pic>
              </a:graphicData>
            </a:graphic>
            <wp14:sizeRelH relativeFrom="margin">
              <wp14:pctWidth>0</wp14:pctWidth>
            </wp14:sizeRelH>
            <wp14:sizeRelV relativeFrom="margin">
              <wp14:pctHeight>0</wp14:pctHeight>
            </wp14:sizeRelV>
          </wp:anchor>
        </w:drawing>
      </w:r>
      <w:r w:rsidRPr="007A1519">
        <w:rPr>
          <w:rFonts w:ascii="Segoe UI" w:eastAsia="Calibri" w:hAnsi="Segoe UI" w:cs="Segoe UI"/>
          <w:noProof/>
          <w:sz w:val="24"/>
          <w:szCs w:val="24"/>
        </w:rPr>
        <mc:AlternateContent>
          <mc:Choice Requires="wps">
            <w:drawing>
              <wp:anchor distT="0" distB="0" distL="114300" distR="114300" simplePos="0" relativeHeight="251704320" behindDoc="0" locked="0" layoutInCell="1" allowOverlap="1" wp14:anchorId="2F6EC8EF" wp14:editId="481F4C98">
                <wp:simplePos x="0" y="0"/>
                <wp:positionH relativeFrom="column">
                  <wp:posOffset>685800</wp:posOffset>
                </wp:positionH>
                <wp:positionV relativeFrom="paragraph">
                  <wp:posOffset>4087495</wp:posOffset>
                </wp:positionV>
                <wp:extent cx="2762250" cy="370205"/>
                <wp:effectExtent l="0" t="0" r="0" b="0"/>
                <wp:wrapNone/>
                <wp:docPr id="13" name="Rectangle 2"/>
                <wp:cNvGraphicFramePr/>
                <a:graphic xmlns:a="http://schemas.openxmlformats.org/drawingml/2006/main">
                  <a:graphicData uri="http://schemas.microsoft.com/office/word/2010/wordprocessingShape">
                    <wps:wsp>
                      <wps:cNvSpPr/>
                      <wps:spPr>
                        <a:xfrm>
                          <a:off x="0" y="0"/>
                          <a:ext cx="2762250" cy="370205"/>
                        </a:xfrm>
                        <a:prstGeom prst="rect">
                          <a:avLst/>
                        </a:prstGeom>
                      </wps:spPr>
                      <wps:txbx>
                        <w:txbxContent>
                          <w:p w14:paraId="4BD3B182" w14:textId="77777777" w:rsidR="005F4012" w:rsidRDefault="005F4012" w:rsidP="007D3786">
                            <w:pPr>
                              <w:pStyle w:val="NormalWeb"/>
                              <w:spacing w:before="0" w:beforeAutospacing="0" w:after="0" w:afterAutospacing="0"/>
                            </w:pPr>
                            <w:r w:rsidRPr="007D3786">
                              <w:rPr>
                                <w:rFonts w:ascii="Calibri" w:eastAsia="MS PGothic" w:hAnsi="Calibri"/>
                                <w:b/>
                                <w:bCs/>
                                <w:color w:val="FF0000"/>
                                <w:kern w:val="24"/>
                                <w:sz w:val="36"/>
                                <w:szCs w:val="36"/>
                              </w:rPr>
                              <w:t xml:space="preserve">TỔNG ĐÀI HỖ TRỢ |1900 xx xx xx </w:t>
                            </w:r>
                          </w:p>
                        </w:txbxContent>
                      </wps:txbx>
                      <wps:bodyPr wrap="none">
                        <a:spAutoFit/>
                      </wps:bodyPr>
                    </wps:wsp>
                  </a:graphicData>
                </a:graphic>
                <wp14:sizeRelH relativeFrom="margin">
                  <wp14:pctWidth>0</wp14:pctWidth>
                </wp14:sizeRelH>
                <wp14:sizeRelV relativeFrom="margin">
                  <wp14:pctHeight>0</wp14:pctHeight>
                </wp14:sizeRelV>
              </wp:anchor>
            </w:drawing>
          </mc:Choice>
          <mc:Fallback>
            <w:pict>
              <v:rect w14:anchorId="2F6EC8EF" id="Rectangle 2" o:spid="_x0000_s1082" style="position:absolute;margin-left:54pt;margin-top:321.85pt;width:217.5pt;height:29.1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" filled="f" stroked="f">
                <v:textbox style="mso-fit-shape-to-text:t">
                  <w:txbxContent>
                    <w:p w14:paraId="4BD3B182" w14:textId="77777777" w:rsidR="005F4012" w:rsidRDefault="005F4012" w:rsidP="007D3786">
                      <w:pPr>
                        <w:pStyle w:val="NormalWeb"/>
                        <w:spacing w:before="0" w:beforeAutospacing="0" w:after="0" w:afterAutospacing="0"/>
                      </w:pPr>
                      <w:r w:rsidRPr="007D3786">
                        <w:rPr>
                          <w:rFonts w:ascii="Calibri" w:eastAsia="MS PGothic" w:hAnsi="Calibri"/>
                          <w:b/>
                          <w:bCs/>
                          <w:color w:val="FF0000"/>
                          <w:kern w:val="24"/>
                          <w:sz w:val="36"/>
                          <w:szCs w:val="36"/>
                        </w:rPr>
                        <w:t xml:space="preserve">TỔNG ĐÀI HỖ TRỢ |1900 xx xx xx </w:t>
                      </w:r>
                    </w:p>
                  </w:txbxContent>
                </v:textbox>
              </v:rect>
            </w:pict>
          </mc:Fallback>
        </mc:AlternateContent>
      </w:r>
      <w:r w:rsidRPr="007A1519">
        <w:rPr>
          <w:rFonts w:ascii="Segoe UI" w:eastAsia="Calibri" w:hAnsi="Segoe UI" w:cs="Segoe UI"/>
          <w:noProof/>
          <w:sz w:val="24"/>
          <w:szCs w:val="24"/>
        </w:rPr>
        <mc:AlternateContent>
          <mc:Choice Requires="wpg">
            <w:drawing>
              <wp:anchor distT="0" distB="0" distL="114300" distR="114300" simplePos="0" relativeHeight="251703296" behindDoc="0" locked="0" layoutInCell="1" allowOverlap="1" wp14:anchorId="73CA3FE7" wp14:editId="31027535">
                <wp:simplePos x="0" y="0"/>
                <wp:positionH relativeFrom="column">
                  <wp:posOffset>2647950</wp:posOffset>
                </wp:positionH>
                <wp:positionV relativeFrom="paragraph">
                  <wp:posOffset>18415</wp:posOffset>
                </wp:positionV>
                <wp:extent cx="3543300" cy="4258605"/>
                <wp:effectExtent l="0" t="0" r="0" b="0"/>
                <wp:wrapNone/>
                <wp:docPr id="54" name="Group 1"/>
                <wp:cNvGraphicFramePr/>
                <a:graphic xmlns:a="http://schemas.openxmlformats.org/drawingml/2006/main">
                  <a:graphicData uri="http://schemas.microsoft.com/office/word/2010/wordprocessingGroup">
                    <wpg:wgp>
                      <wpg:cNvGrpSpPr/>
                      <wpg:grpSpPr>
                        <a:xfrm>
                          <a:off x="0" y="0"/>
                          <a:ext cx="3543300" cy="4258605"/>
                          <a:chOff x="-360272" y="-2"/>
                          <a:chExt cx="5826860" cy="6684654"/>
                        </a:xfrm>
                      </wpg:grpSpPr>
                      <wps:wsp>
                        <wps:cNvPr id="55" name="TextBox 16"/>
                        <wps:cNvSpPr txBox="1"/>
                        <wps:spPr>
                          <a:xfrm>
                            <a:off x="-360272" y="-2"/>
                            <a:ext cx="5826860" cy="6684654"/>
                          </a:xfrm>
                          <a:prstGeom prst="rect">
                            <a:avLst/>
                          </a:prstGeom>
                          <a:noFill/>
                        </wps:spPr>
                        <wps:txbx>
                          <w:txbxContent>
                            <w:p w14:paraId="134D9B40" w14:textId="77777777" w:rsidR="005F4012" w:rsidRPr="007D3786" w:rsidRDefault="005F4012" w:rsidP="00B7534C">
                              <w:pPr>
                                <w:pStyle w:val="ListParagraph"/>
                                <w:numPr>
                                  <w:ilvl w:val="0"/>
                                  <w:numId w:val="18"/>
                                </w:numPr>
                                <w:tabs>
                                  <w:tab w:val="clear" w:pos="720"/>
                                </w:tabs>
                                <w:ind w:left="360"/>
                                <w:jc w:val="both"/>
                                <w:rPr>
                                  <w:rFonts w:ascii="Calibri" w:eastAsia="Times New Roman" w:hAnsi="Calibri" w:cs="Arial"/>
                                </w:rPr>
                              </w:pPr>
                              <w:r w:rsidRPr="007D3786">
                                <w:rPr>
                                  <w:rFonts w:ascii="Calibri" w:hAnsi="Calibri" w:cs="Arial"/>
                                  <w:color w:val="000000"/>
                                  <w:kern w:val="24"/>
                                </w:rPr>
                                <w:t>Cung cấp dịch vụ hỗ trợ người dùng ở nhà phân phối, đội ngũ bán hàng &amp; các đối tượng sử dụng tại văn phòng trung tâm của khách hàng</w:t>
                              </w:r>
                            </w:p>
                            <w:p w14:paraId="2349A39E" w14:textId="77777777" w:rsidR="005F4012" w:rsidRPr="007D3786" w:rsidRDefault="005F4012" w:rsidP="00B7534C">
                              <w:pPr>
                                <w:pStyle w:val="ListParagraph"/>
                                <w:numPr>
                                  <w:ilvl w:val="0"/>
                                  <w:numId w:val="18"/>
                                </w:numPr>
                                <w:tabs>
                                  <w:tab w:val="clear" w:pos="720"/>
                                </w:tabs>
                                <w:ind w:left="360"/>
                                <w:jc w:val="both"/>
                                <w:rPr>
                                  <w:rFonts w:ascii="Calibri" w:eastAsia="Times New Roman" w:hAnsi="Calibri" w:cs="Arial"/>
                                </w:rPr>
                              </w:pPr>
                              <w:r w:rsidRPr="007D3786">
                                <w:rPr>
                                  <w:rFonts w:ascii="Calibri" w:hAnsi="Calibri" w:cs="Arial"/>
                                  <w:color w:val="000000"/>
                                  <w:kern w:val="24"/>
                                </w:rPr>
                                <w:t>DMSpro có 3 trung tâm hỗ trợ khách hàng tại Hồ Chí Minh, Đà Nẵng &amp; Hà Nội</w:t>
                              </w:r>
                            </w:p>
                            <w:p w14:paraId="5B16B52B" w14:textId="77777777" w:rsidR="005F4012" w:rsidRPr="007D3786" w:rsidRDefault="005F4012" w:rsidP="00B7534C">
                              <w:pPr>
                                <w:pStyle w:val="ListParagraph"/>
                                <w:numPr>
                                  <w:ilvl w:val="0"/>
                                  <w:numId w:val="18"/>
                                </w:numPr>
                                <w:tabs>
                                  <w:tab w:val="clear" w:pos="720"/>
                                </w:tabs>
                                <w:ind w:left="360"/>
                                <w:jc w:val="both"/>
                                <w:rPr>
                                  <w:rFonts w:ascii="Calibri" w:eastAsia="Times New Roman" w:hAnsi="Calibri" w:cs="Arial"/>
                                </w:rPr>
                              </w:pPr>
                              <w:r w:rsidRPr="007D3786">
                                <w:rPr>
                                  <w:rFonts w:ascii="Calibri" w:hAnsi="Calibri" w:cs="Arial"/>
                                  <w:color w:val="000000"/>
                                  <w:kern w:val="24"/>
                                </w:rPr>
                                <w:t>Tổng Đài tiếp nhận cuộc gọị được xây dựng trên nền tảng &amp; giải pháp AVAYA, hệ thống</w:t>
                              </w:r>
                              <w:r w:rsidRPr="007D3786">
                                <w:rPr>
                                  <w:rFonts w:ascii="Calibri" w:hAnsi="Calibri" w:cs="Arial"/>
                                  <w:b/>
                                  <w:bCs/>
                                  <w:color w:val="000000"/>
                                  <w:kern w:val="24"/>
                                </w:rPr>
                                <w:t xml:space="preserve"> </w:t>
                              </w:r>
                              <w:r w:rsidRPr="007D3786">
                                <w:rPr>
                                  <w:rFonts w:ascii="Calibri" w:hAnsi="Calibri" w:cs="Arial"/>
                                  <w:color w:val="000000"/>
                                  <w:kern w:val="24"/>
                                </w:rPr>
                                <w:t xml:space="preserve">đứng đầu thế giới về các hệ thống, ứng dụng, và dịch vụ công nghệ thông tin. </w:t>
                              </w:r>
                            </w:p>
                            <w:p w14:paraId="11312B7C" w14:textId="77777777" w:rsidR="005F4012" w:rsidRPr="007D3786" w:rsidRDefault="005F4012" w:rsidP="00B7534C">
                              <w:pPr>
                                <w:pStyle w:val="ListParagraph"/>
                                <w:numPr>
                                  <w:ilvl w:val="0"/>
                                  <w:numId w:val="18"/>
                                </w:numPr>
                                <w:tabs>
                                  <w:tab w:val="clear" w:pos="720"/>
                                </w:tabs>
                                <w:ind w:left="360"/>
                                <w:jc w:val="both"/>
                                <w:rPr>
                                  <w:rFonts w:ascii="Calibri" w:eastAsia="Times New Roman" w:hAnsi="Calibri" w:cs="Arial"/>
                                </w:rPr>
                              </w:pPr>
                              <w:r w:rsidRPr="007D3786">
                                <w:rPr>
                                  <w:rFonts w:ascii="Calibri" w:hAnsi="Calibri" w:cs="Arial"/>
                                  <w:color w:val="000000"/>
                                  <w:kern w:val="24"/>
                                </w:rPr>
                                <w:t>Hệ thống ghi nhận các yêu cầu hỗ trợ theo chuẩn ITIL, đảm bảo chất lượng dịch vụ và KPI hỗ trợ</w:t>
                              </w:r>
                            </w:p>
                            <w:p w14:paraId="265DE700" w14:textId="77777777" w:rsidR="005F4012" w:rsidRPr="007D3786" w:rsidRDefault="005F4012" w:rsidP="00B7534C">
                              <w:pPr>
                                <w:pStyle w:val="ListParagraph"/>
                                <w:numPr>
                                  <w:ilvl w:val="0"/>
                                  <w:numId w:val="19"/>
                                </w:numPr>
                                <w:tabs>
                                  <w:tab w:val="clear" w:pos="720"/>
                                </w:tabs>
                                <w:ind w:left="360"/>
                                <w:jc w:val="both"/>
                                <w:rPr>
                                  <w:rFonts w:ascii="Calibri" w:eastAsia="Times New Roman" w:hAnsi="Calibri" w:cs="Arial"/>
                                </w:rPr>
                              </w:pPr>
                              <w:r w:rsidRPr="007D3786">
                                <w:rPr>
                                  <w:rFonts w:ascii="Calibri" w:hAnsi="Calibri" w:cs="Arial"/>
                                  <w:b/>
                                  <w:bCs/>
                                  <w:color w:val="000000"/>
                                  <w:kern w:val="24"/>
                                  <w:u w:val="single"/>
                                </w:rPr>
                                <w:t>THỜI GIAN LÀM VIỆC:</w:t>
                              </w:r>
                              <w:r w:rsidRPr="007D3786">
                                <w:rPr>
                                  <w:rFonts w:ascii="Calibri" w:hAnsi="Calibri" w:cs="Arial"/>
                                  <w:color w:val="000000"/>
                                  <w:kern w:val="24"/>
                                </w:rPr>
                                <w:t xml:space="preserve"> 07:30 đến 18:00 từ thứ 2 đến thứ 7 hàng tuần </w:t>
                              </w:r>
                            </w:p>
                            <w:p w14:paraId="7B73B241" w14:textId="77777777" w:rsidR="005F4012" w:rsidRPr="007D3786" w:rsidRDefault="005F4012" w:rsidP="00B7534C">
                              <w:pPr>
                                <w:pStyle w:val="ListParagraph"/>
                                <w:numPr>
                                  <w:ilvl w:val="0"/>
                                  <w:numId w:val="19"/>
                                </w:numPr>
                                <w:tabs>
                                  <w:tab w:val="clear" w:pos="720"/>
                                </w:tabs>
                                <w:ind w:left="360"/>
                                <w:jc w:val="both"/>
                                <w:rPr>
                                  <w:rFonts w:ascii="Calibri" w:eastAsia="Times New Roman" w:hAnsi="Calibri" w:cs="Arial"/>
                                </w:rPr>
                              </w:pPr>
                              <w:r w:rsidRPr="007D3786">
                                <w:rPr>
                                  <w:rFonts w:ascii="Calibri" w:hAnsi="Calibri" w:cs="Arial"/>
                                  <w:b/>
                                  <w:bCs/>
                                  <w:color w:val="000000"/>
                                  <w:kern w:val="24"/>
                                  <w:u w:val="single"/>
                                </w:rPr>
                                <w:t xml:space="preserve">PHÂN CẤP HỖ TRỢ: </w:t>
                              </w:r>
                              <w:r w:rsidRPr="007D3786">
                                <w:rPr>
                                  <w:rFonts w:ascii="Calibri" w:hAnsi="Calibri" w:cs="Arial"/>
                                  <w:bCs/>
                                  <w:color w:val="000000"/>
                                  <w:kern w:val="24"/>
                                </w:rPr>
                                <w:t>Hỗ trợ cấp 1 (giải đáp quy trình nghiệp vụ) &amp; Hỗ trợ cấp 2 (hỗ trợ kỹ thuật xử lý các yêu cầu nâng cao)</w:t>
                              </w:r>
                            </w:p>
                          </w:txbxContent>
                        </wps:txbx>
                        <wps:bodyPr wrap="square" rtlCol="0">
                          <a:noAutofit/>
                        </wps:bodyPr>
                      </wps:wsp>
                      <pic:pic xmlns:pic="http://schemas.openxmlformats.org/drawingml/2006/picture">
                        <pic:nvPicPr>
                          <pic:cNvPr id="56" name="Picture 56"/>
                          <pic:cNvPicPr>
                            <a:picLocks noChangeAspect="1"/>
                          </pic:cNvPicPr>
                        </pic:nvPicPr>
                        <pic:blipFill>
                          <a:blip r:embed="rId41"/>
                          <a:stretch>
                            <a:fillRect/>
                          </a:stretch>
                        </pic:blipFill>
                        <pic:spPr>
                          <a:xfrm>
                            <a:off x="3954836" y="4689443"/>
                            <a:ext cx="951313" cy="961193"/>
                          </a:xfrm>
                          <a:prstGeom prst="rect">
                            <a:avLst/>
                          </a:prstGeom>
                        </pic:spPr>
                      </pic:pic>
                      <pic:pic xmlns:pic="http://schemas.openxmlformats.org/drawingml/2006/picture">
                        <pic:nvPicPr>
                          <pic:cNvPr id="57" name="Picture 57"/>
                          <pic:cNvPicPr>
                            <a:picLocks noChangeAspect="1"/>
                          </pic:cNvPicPr>
                        </pic:nvPicPr>
                        <pic:blipFill>
                          <a:blip r:embed="rId42"/>
                          <a:stretch>
                            <a:fillRect/>
                          </a:stretch>
                        </pic:blipFill>
                        <pic:spPr>
                          <a:xfrm>
                            <a:off x="1685932" y="4782082"/>
                            <a:ext cx="664062" cy="811402"/>
                          </a:xfrm>
                          <a:prstGeom prst="rect">
                            <a:avLst/>
                          </a:prstGeom>
                        </pic:spPr>
                      </pic:pic>
                      <wps:wsp>
                        <wps:cNvPr id="58" name="TextBox 20"/>
                        <wps:cNvSpPr txBox="1"/>
                        <wps:spPr>
                          <a:xfrm>
                            <a:off x="1511957" y="5617863"/>
                            <a:ext cx="1850321" cy="700725"/>
                          </a:xfrm>
                          <a:prstGeom prst="rect">
                            <a:avLst/>
                          </a:prstGeom>
                          <a:noFill/>
                        </wps:spPr>
                        <wps:txbx>
                          <w:txbxContent>
                            <w:p w14:paraId="208A5DDA" w14:textId="77777777" w:rsidR="005F4012" w:rsidRPr="00817236" w:rsidRDefault="005F4012" w:rsidP="007D3786">
                              <w:pPr>
                                <w:pStyle w:val="NormalWeb"/>
                                <w:spacing w:before="0" w:beforeAutospacing="0" w:after="0" w:afterAutospacing="0"/>
                                <w:rPr>
                                  <w:rFonts w:ascii="Arial" w:hAnsi="Arial" w:cs="Arial"/>
                                  <w:sz w:val="22"/>
                                  <w:szCs w:val="22"/>
                                </w:rPr>
                              </w:pPr>
                              <w:r w:rsidRPr="007D3786">
                                <w:rPr>
                                  <w:rFonts w:ascii="Arial" w:hAnsi="Arial" w:cs="Arial"/>
                                  <w:color w:val="000000"/>
                                  <w:kern w:val="24"/>
                                  <w:sz w:val="22"/>
                                  <w:szCs w:val="22"/>
                                </w:rPr>
                                <w:t>Hỗ trợ giải đáp nghiệp vụ</w:t>
                              </w:r>
                            </w:p>
                          </w:txbxContent>
                        </wps:txbx>
                        <wps:bodyPr wrap="square" rtlCol="0">
                          <a:noAutofit/>
                        </wps:bodyPr>
                      </wps:wsp>
                      <wps:wsp>
                        <wps:cNvPr id="59" name="TextBox 60"/>
                        <wps:cNvSpPr txBox="1"/>
                        <wps:spPr>
                          <a:xfrm>
                            <a:off x="3954836" y="5615320"/>
                            <a:ext cx="1274446" cy="703268"/>
                          </a:xfrm>
                          <a:prstGeom prst="rect">
                            <a:avLst/>
                          </a:prstGeom>
                          <a:noFill/>
                        </wps:spPr>
                        <wps:txbx>
                          <w:txbxContent>
                            <w:p w14:paraId="773F3FF2" w14:textId="77777777" w:rsidR="005F4012" w:rsidRPr="00817236" w:rsidRDefault="005F4012" w:rsidP="007D3786">
                              <w:pPr>
                                <w:pStyle w:val="NormalWeb"/>
                                <w:spacing w:before="0" w:beforeAutospacing="0" w:after="0" w:afterAutospacing="0"/>
                                <w:rPr>
                                  <w:rFonts w:ascii="Arial" w:hAnsi="Arial" w:cs="Arial"/>
                                  <w:sz w:val="22"/>
                                  <w:szCs w:val="22"/>
                                </w:rPr>
                              </w:pPr>
                              <w:r w:rsidRPr="007D3786">
                                <w:rPr>
                                  <w:rFonts w:ascii="Arial" w:hAnsi="Arial" w:cs="Arial"/>
                                  <w:color w:val="000000"/>
                                  <w:kern w:val="24"/>
                                  <w:sz w:val="22"/>
                                  <w:szCs w:val="22"/>
                                </w:rPr>
                                <w:t>Hỗ trợ kỹ thuật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3CA3FE7" id="Group 1" o:spid="_x0000_s1083" style="position:absolute;margin-left:208.5pt;margin-top:1.45pt;width:279pt;height:335.3pt;z-index:251703296;mso-width-relative:margin;mso-height-relative:margin" coordorigin="-3602" coordsize="58268,6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">
                <v:shape id="TextBox 16" o:spid="_x0000_s1084" type="#_x0000_t202" style="position:absolute;left:-3602;width:58267;height:66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3PocIA&#10;AADbAAAADwAAAGRycy9kb3ducmV2LnhtbESPQWvCQBSE7wX/w/IEb3XXYopGV5GK4EmpVcHbI/tM&#10;gtm3Ibua+O/dQqHHYWa+YebLzlbiQY0vHWsYDRUI4syZknMNx5/N+wSED8gGK8ek4Ukelove2xxT&#10;41r+psch5CJC2KeooQihTqX0WUEW/dDVxNG7usZiiLLJpWmwjXBbyQ+lPqXFkuNCgTV9FZTdDner&#10;4bS7Xs5jtc/XNqlb1ynJdiq1HvS71QxEoC78h//aW6MhSeD3S/wB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nc+hwgAAANsAAAAPAAAAAAAAAAAAAAAAAJgCAABkcnMvZG93&#10;bnJldi54bWxQSwUGAAAAAAQABAD1AAAAhwMAAAAA&#10;" filled="f" stroked="f">
                  <v:textbox>
                    <w:txbxContent>
                      <w:p w14:paraId="134D9B40" w14:textId="77777777" w:rsidR="005F4012" w:rsidRPr="007D3786" w:rsidRDefault="005F4012" w:rsidP="00B7534C">
                        <w:pPr>
                          <w:pStyle w:val="ListParagraph"/>
                          <w:numPr>
                            <w:ilvl w:val="0"/>
                            <w:numId w:val="18"/>
                          </w:numPr>
                          <w:tabs>
                            <w:tab w:val="clear" w:pos="720"/>
                          </w:tabs>
                          <w:ind w:left="360"/>
                          <w:jc w:val="both"/>
                          <w:rPr>
                            <w:rFonts w:ascii="Calibri" w:eastAsia="Times New Roman" w:hAnsi="Calibri" w:cs="Arial"/>
                          </w:rPr>
                        </w:pPr>
                        <w:r w:rsidRPr="007D3786">
                          <w:rPr>
                            <w:rFonts w:ascii="Calibri" w:hAnsi="Calibri" w:cs="Arial"/>
                            <w:color w:val="000000"/>
                            <w:kern w:val="24"/>
                          </w:rPr>
                          <w:t>Cung cấp dịch vụ hỗ trợ người dùng ở nhà phân phối, đội ngũ bán hàng &amp; các đối tượng sử dụng tại văn phòng trung tâm của khách hàng</w:t>
                        </w:r>
                      </w:p>
                      <w:p w14:paraId="2349A39E" w14:textId="77777777" w:rsidR="005F4012" w:rsidRPr="007D3786" w:rsidRDefault="005F4012" w:rsidP="00B7534C">
                        <w:pPr>
                          <w:pStyle w:val="ListParagraph"/>
                          <w:numPr>
                            <w:ilvl w:val="0"/>
                            <w:numId w:val="18"/>
                          </w:numPr>
                          <w:tabs>
                            <w:tab w:val="clear" w:pos="720"/>
                          </w:tabs>
                          <w:ind w:left="360"/>
                          <w:jc w:val="both"/>
                          <w:rPr>
                            <w:rFonts w:ascii="Calibri" w:eastAsia="Times New Roman" w:hAnsi="Calibri" w:cs="Arial"/>
                          </w:rPr>
                        </w:pPr>
                        <w:r w:rsidRPr="007D3786">
                          <w:rPr>
                            <w:rFonts w:ascii="Calibri" w:hAnsi="Calibri" w:cs="Arial"/>
                            <w:color w:val="000000"/>
                            <w:kern w:val="24"/>
                          </w:rPr>
                          <w:t>DMSpro có 3 trung tâm hỗ trợ khách hàng tại Hồ Chí Minh, Đà Nẵng &amp; Hà Nội</w:t>
                        </w:r>
                      </w:p>
                      <w:p w14:paraId="5B16B52B" w14:textId="77777777" w:rsidR="005F4012" w:rsidRPr="007D3786" w:rsidRDefault="005F4012" w:rsidP="00B7534C">
                        <w:pPr>
                          <w:pStyle w:val="ListParagraph"/>
                          <w:numPr>
                            <w:ilvl w:val="0"/>
                            <w:numId w:val="18"/>
                          </w:numPr>
                          <w:tabs>
                            <w:tab w:val="clear" w:pos="720"/>
                          </w:tabs>
                          <w:ind w:left="360"/>
                          <w:jc w:val="both"/>
                          <w:rPr>
                            <w:rFonts w:ascii="Calibri" w:eastAsia="Times New Roman" w:hAnsi="Calibri" w:cs="Arial"/>
                          </w:rPr>
                        </w:pPr>
                        <w:r w:rsidRPr="007D3786">
                          <w:rPr>
                            <w:rFonts w:ascii="Calibri" w:hAnsi="Calibri" w:cs="Arial"/>
                            <w:color w:val="000000"/>
                            <w:kern w:val="24"/>
                          </w:rPr>
                          <w:t>Tổng Đài tiếp nhận cuộc gọị được xây dựng trên nền tảng &amp; giải pháp AVAYA, hệ thống</w:t>
                        </w:r>
                        <w:r w:rsidRPr="007D3786">
                          <w:rPr>
                            <w:rFonts w:ascii="Calibri" w:hAnsi="Calibri" w:cs="Arial"/>
                            <w:b/>
                            <w:bCs/>
                            <w:color w:val="000000"/>
                            <w:kern w:val="24"/>
                          </w:rPr>
                          <w:t xml:space="preserve"> </w:t>
                        </w:r>
                        <w:r w:rsidRPr="007D3786">
                          <w:rPr>
                            <w:rFonts w:ascii="Calibri" w:hAnsi="Calibri" w:cs="Arial"/>
                            <w:color w:val="000000"/>
                            <w:kern w:val="24"/>
                          </w:rPr>
                          <w:t xml:space="preserve">đứng đầu thế giới về các hệ thống, ứng dụng, và dịch vụ công nghệ thông tin. </w:t>
                        </w:r>
                      </w:p>
                      <w:p w14:paraId="11312B7C" w14:textId="77777777" w:rsidR="005F4012" w:rsidRPr="007D3786" w:rsidRDefault="005F4012" w:rsidP="00B7534C">
                        <w:pPr>
                          <w:pStyle w:val="ListParagraph"/>
                          <w:numPr>
                            <w:ilvl w:val="0"/>
                            <w:numId w:val="18"/>
                          </w:numPr>
                          <w:tabs>
                            <w:tab w:val="clear" w:pos="720"/>
                          </w:tabs>
                          <w:ind w:left="360"/>
                          <w:jc w:val="both"/>
                          <w:rPr>
                            <w:rFonts w:ascii="Calibri" w:eastAsia="Times New Roman" w:hAnsi="Calibri" w:cs="Arial"/>
                          </w:rPr>
                        </w:pPr>
                        <w:r w:rsidRPr="007D3786">
                          <w:rPr>
                            <w:rFonts w:ascii="Calibri" w:hAnsi="Calibri" w:cs="Arial"/>
                            <w:color w:val="000000"/>
                            <w:kern w:val="24"/>
                          </w:rPr>
                          <w:t>Hệ thống ghi nhận các yêu cầu hỗ trợ theo chuẩn ITIL, đảm bảo chất lượng dịch vụ và KPI hỗ trợ</w:t>
                        </w:r>
                      </w:p>
                      <w:p w14:paraId="265DE700" w14:textId="77777777" w:rsidR="005F4012" w:rsidRPr="007D3786" w:rsidRDefault="005F4012" w:rsidP="00B7534C">
                        <w:pPr>
                          <w:pStyle w:val="ListParagraph"/>
                          <w:numPr>
                            <w:ilvl w:val="0"/>
                            <w:numId w:val="19"/>
                          </w:numPr>
                          <w:tabs>
                            <w:tab w:val="clear" w:pos="720"/>
                          </w:tabs>
                          <w:ind w:left="360"/>
                          <w:jc w:val="both"/>
                          <w:rPr>
                            <w:rFonts w:ascii="Calibri" w:eastAsia="Times New Roman" w:hAnsi="Calibri" w:cs="Arial"/>
                          </w:rPr>
                        </w:pPr>
                        <w:r w:rsidRPr="007D3786">
                          <w:rPr>
                            <w:rFonts w:ascii="Calibri" w:hAnsi="Calibri" w:cs="Arial"/>
                            <w:b/>
                            <w:bCs/>
                            <w:color w:val="000000"/>
                            <w:kern w:val="24"/>
                            <w:u w:val="single"/>
                          </w:rPr>
                          <w:t>THỜI GIAN LÀM VIỆC:</w:t>
                        </w:r>
                        <w:r w:rsidRPr="007D3786">
                          <w:rPr>
                            <w:rFonts w:ascii="Calibri" w:hAnsi="Calibri" w:cs="Arial"/>
                            <w:color w:val="000000"/>
                            <w:kern w:val="24"/>
                          </w:rPr>
                          <w:t xml:space="preserve"> 07:30 đến 18:00 từ thứ 2 đến thứ 7 hàng tuần </w:t>
                        </w:r>
                      </w:p>
                      <w:p w14:paraId="7B73B241" w14:textId="77777777" w:rsidR="005F4012" w:rsidRPr="007D3786" w:rsidRDefault="005F4012" w:rsidP="00B7534C">
                        <w:pPr>
                          <w:pStyle w:val="ListParagraph"/>
                          <w:numPr>
                            <w:ilvl w:val="0"/>
                            <w:numId w:val="19"/>
                          </w:numPr>
                          <w:tabs>
                            <w:tab w:val="clear" w:pos="720"/>
                          </w:tabs>
                          <w:ind w:left="360"/>
                          <w:jc w:val="both"/>
                          <w:rPr>
                            <w:rFonts w:ascii="Calibri" w:eastAsia="Times New Roman" w:hAnsi="Calibri" w:cs="Arial"/>
                          </w:rPr>
                        </w:pPr>
                        <w:r w:rsidRPr="007D3786">
                          <w:rPr>
                            <w:rFonts w:ascii="Calibri" w:hAnsi="Calibri" w:cs="Arial"/>
                            <w:b/>
                            <w:bCs/>
                            <w:color w:val="000000"/>
                            <w:kern w:val="24"/>
                            <w:u w:val="single"/>
                          </w:rPr>
                          <w:t xml:space="preserve">PHÂN CẤP HỖ TRỢ: </w:t>
                        </w:r>
                        <w:r w:rsidRPr="007D3786">
                          <w:rPr>
                            <w:rFonts w:ascii="Calibri" w:hAnsi="Calibri" w:cs="Arial"/>
                            <w:bCs/>
                            <w:color w:val="000000"/>
                            <w:kern w:val="24"/>
                          </w:rPr>
                          <w:t>Hỗ trợ cấp 1 (giải đáp quy trình nghiệp vụ) &amp; Hỗ trợ cấp 2 (hỗ trợ kỹ thuật xử lý các yêu cầu nâng cao)</w:t>
                        </w:r>
                      </w:p>
                    </w:txbxContent>
                  </v:textbox>
                </v:shape>
                <v:shape id="Picture 56" o:spid="_x0000_s1085" type="#_x0000_t75" style="position:absolute;left:39548;top:46894;width:9513;height:96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2xvnBAAAA2wAAAA8AAABkcnMvZG93bnJldi54bWxEj0GLwjAUhO+C/yE8wZumrmyRahQRFGHx&#10;ULX3R/Nsi81LbbLa/vvNguBxmJlvmNWmM7V4Uusqywpm0wgEcW51xYWC62U/WYBwHlljbZkU9ORg&#10;sx4OVpho++KUnmdfiABhl6CC0vsmkdLlJRl0U9sQB+9mW4M+yLaQusVXgJtafkVRLA1WHBZKbGhX&#10;Un4//xoF2Y89zbO77Ps0rfCQnWKdzx5KjUfddgnCU+c/4Xf7qBV8x/D/JfwAuf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Y2xvnBAAAA2wAAAA8AAAAAAAAAAAAAAAAAnwIA&#10;AGRycy9kb3ducmV2LnhtbFBLBQYAAAAABAAEAPcAAACNAwAAAAA=&#10;">
                  <v:imagedata r:id="rId43" o:title=""/>
                  <v:path arrowok="t"/>
                </v:shape>
                <v:shape id="Picture 57" o:spid="_x0000_s1086" type="#_x0000_t75" style="position:absolute;left:16859;top:47820;width:6640;height:8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cUnDAAAA2wAAAA8AAABkcnMvZG93bnJldi54bWxEj0FrAjEUhO+C/yE8wZtmLbTV1ShtobAX&#10;KRsFr4/NM7u4edluUl3/vSkUehxm5htmsxtcK67Uh8azgsU8A0FcedOwVXA8fM6WIEJENth6JgV3&#10;CrDbjkcbzI2/cUlXHa1IEA45Kqhj7HIpQ1WTwzD3HXHyzr53GJPsrTQ93hLctfIpy16kw4bTQo0d&#10;fdRUXfSPU7DXX0U0Sz6tXNMZbRfl98G+KzWdDG9rEJGG+B/+axdGwfMr/H5JP0B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35xScMAAADbAAAADwAAAAAAAAAAAAAAAACf&#10;AgAAZHJzL2Rvd25yZXYueG1sUEsFBgAAAAAEAAQA9wAAAI8DAAAAAA==&#10;">
                  <v:imagedata r:id="rId44" o:title=""/>
                  <v:path arrowok="t"/>
                </v:shape>
                <v:shape id="TextBox 20" o:spid="_x0000_s1087" type="#_x0000_t202" style="position:absolute;left:15119;top:56178;width:18503;height:7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xgP74A&#10;AADbAAAADwAAAGRycy9kb3ducmV2LnhtbERPy4rCMBTdD/gP4QqzGxNFRatRRBFmNeIT3F2aa1ts&#10;bkoTbefvzUJweTjv+bK1pXhS7QvHGvo9BYI4dabgTMPpuP2ZgPAB2WDpmDT8k4flovM1x8S4hvf0&#10;PIRMxBD2CWrIQ6gSKX2ak0XfcxVx5G6uthgirDNpamxiuC3lQKmxtFhwbMixonVO6f3wsBrOf7fr&#10;Zah22caOqsa1SrKdSq2/u+1qBiJQGz7it/vXaBjFs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ScYD++AAAA2wAAAA8AAAAAAAAAAAAAAAAAmAIAAGRycy9kb3ducmV2&#10;LnhtbFBLBQYAAAAABAAEAPUAAACDAwAAAAA=&#10;" filled="f" stroked="f">
                  <v:textbox>
                    <w:txbxContent>
                      <w:p w14:paraId="208A5DDA" w14:textId="77777777" w:rsidR="005F4012" w:rsidRPr="00817236" w:rsidRDefault="005F4012" w:rsidP="007D3786">
                        <w:pPr>
                          <w:pStyle w:val="NormalWeb"/>
                          <w:spacing w:before="0" w:beforeAutospacing="0" w:after="0" w:afterAutospacing="0"/>
                          <w:rPr>
                            <w:rFonts w:ascii="Arial" w:hAnsi="Arial" w:cs="Arial"/>
                            <w:sz w:val="22"/>
                            <w:szCs w:val="22"/>
                          </w:rPr>
                        </w:pPr>
                        <w:r w:rsidRPr="007D3786">
                          <w:rPr>
                            <w:rFonts w:ascii="Arial" w:hAnsi="Arial" w:cs="Arial"/>
                            <w:color w:val="000000"/>
                            <w:kern w:val="24"/>
                            <w:sz w:val="22"/>
                            <w:szCs w:val="22"/>
                          </w:rPr>
                          <w:t>Hỗ trợ giải đáp nghiệp vụ</w:t>
                        </w:r>
                      </w:p>
                    </w:txbxContent>
                  </v:textbox>
                </v:shape>
                <v:shape id="TextBox 60" o:spid="_x0000_s1088" type="#_x0000_t202" style="position:absolute;left:39548;top:56153;width:12744;height:7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14:paraId="773F3FF2" w14:textId="77777777" w:rsidR="005F4012" w:rsidRPr="00817236" w:rsidRDefault="005F4012" w:rsidP="007D3786">
                        <w:pPr>
                          <w:pStyle w:val="NormalWeb"/>
                          <w:spacing w:before="0" w:beforeAutospacing="0" w:after="0" w:afterAutospacing="0"/>
                          <w:rPr>
                            <w:rFonts w:ascii="Arial" w:hAnsi="Arial" w:cs="Arial"/>
                            <w:sz w:val="22"/>
                            <w:szCs w:val="22"/>
                          </w:rPr>
                        </w:pPr>
                        <w:r w:rsidRPr="007D3786">
                          <w:rPr>
                            <w:rFonts w:ascii="Arial" w:hAnsi="Arial" w:cs="Arial"/>
                            <w:color w:val="000000"/>
                            <w:kern w:val="24"/>
                            <w:sz w:val="22"/>
                            <w:szCs w:val="22"/>
                          </w:rPr>
                          <w:t>Hỗ trợ kỹ thuật</w:t>
                        </w:r>
                      </w:p>
                    </w:txbxContent>
                  </v:textbox>
                </v:shape>
              </v:group>
            </w:pict>
          </mc:Fallback>
        </mc:AlternateContent>
      </w:r>
      <w:r w:rsidRPr="007A1519">
        <w:rPr>
          <w:rFonts w:ascii="Segoe UI" w:eastAsia="Calibri" w:hAnsi="Segoe UI" w:cs="Segoe UI"/>
          <w:noProof/>
          <w:sz w:val="24"/>
          <w:szCs w:val="24"/>
        </w:rPr>
        <w:drawing>
          <wp:inline distT="0" distB="0" distL="0" distR="0" wp14:anchorId="4657487F" wp14:editId="1D850C9A">
            <wp:extent cx="2638425" cy="3971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2479" cy="3978028"/>
                    </a:xfrm>
                    <a:prstGeom prst="rect">
                      <a:avLst/>
                    </a:prstGeom>
                  </pic:spPr>
                </pic:pic>
              </a:graphicData>
            </a:graphic>
          </wp:inline>
        </w:drawing>
      </w:r>
      <w:r w:rsidRPr="007A1519">
        <w:rPr>
          <w:rFonts w:ascii="Segoe UI" w:eastAsia="Calibri" w:hAnsi="Segoe UI" w:cs="Segoe UI"/>
          <w:noProof/>
          <w:sz w:val="24"/>
          <w:szCs w:val="24"/>
        </w:rPr>
        <w:t xml:space="preserve"> </w:t>
      </w:r>
    </w:p>
    <w:p w14:paraId="6EE34D67" w14:textId="77777777" w:rsidR="007D3786" w:rsidRPr="007A1519" w:rsidRDefault="007D3786" w:rsidP="007D3786">
      <w:pPr>
        <w:spacing w:after="120" w:line="276" w:lineRule="auto"/>
        <w:ind w:left="360"/>
        <w:contextualSpacing/>
        <w:jc w:val="both"/>
        <w:rPr>
          <w:rFonts w:ascii="Segoe UI" w:eastAsia="MS Mincho" w:hAnsi="Segoe UI" w:cs="Segoe UI"/>
          <w:sz w:val="24"/>
          <w:szCs w:val="24"/>
        </w:rPr>
      </w:pPr>
    </w:p>
    <w:p w14:paraId="211D68B3" w14:textId="77777777" w:rsidR="007D3786" w:rsidRPr="007A1519" w:rsidRDefault="007D3786" w:rsidP="007D3786">
      <w:pPr>
        <w:spacing w:after="120" w:line="276" w:lineRule="auto"/>
        <w:ind w:left="360"/>
        <w:contextualSpacing/>
        <w:jc w:val="both"/>
        <w:rPr>
          <w:rFonts w:ascii="Segoe UI" w:eastAsia="MS Mincho" w:hAnsi="Segoe UI" w:cs="Segoe UI"/>
          <w:sz w:val="24"/>
          <w:szCs w:val="24"/>
        </w:rPr>
      </w:pPr>
    </w:p>
    <w:p w14:paraId="21709988" w14:textId="77777777" w:rsidR="00D209C6" w:rsidRDefault="00D209C6" w:rsidP="007D3786">
      <w:pPr>
        <w:spacing w:after="160" w:line="276" w:lineRule="auto"/>
        <w:jc w:val="both"/>
        <w:rPr>
          <w:rFonts w:ascii="Segoe UI" w:eastAsia="Calibri" w:hAnsi="Segoe UI" w:cs="Segoe UI"/>
          <w:sz w:val="24"/>
          <w:szCs w:val="24"/>
        </w:rPr>
      </w:pPr>
    </w:p>
    <w:p w14:paraId="00464D4F" w14:textId="77777777" w:rsidR="007D3786" w:rsidRPr="007A1519" w:rsidRDefault="007D3786" w:rsidP="007D3786">
      <w:pPr>
        <w:spacing w:after="160" w:line="276" w:lineRule="auto"/>
        <w:jc w:val="both"/>
        <w:rPr>
          <w:rFonts w:ascii="Segoe UI" w:eastAsia="Calibri" w:hAnsi="Segoe UI" w:cs="Segoe UI"/>
          <w:sz w:val="24"/>
          <w:szCs w:val="24"/>
        </w:rPr>
      </w:pPr>
      <w:r w:rsidRPr="007A1519">
        <w:rPr>
          <w:rFonts w:ascii="Segoe UI" w:eastAsia="Calibri" w:hAnsi="Segoe UI" w:cs="Segoe UI"/>
          <w:sz w:val="24"/>
          <w:szCs w:val="24"/>
        </w:rPr>
        <w:t>(*)</w:t>
      </w:r>
      <w:r w:rsidRPr="007A1519">
        <w:rPr>
          <w:rFonts w:ascii="Segoe UI" w:eastAsia="Calibri" w:hAnsi="Segoe UI" w:cs="Segoe UI"/>
          <w:b/>
          <w:sz w:val="24"/>
          <w:szCs w:val="24"/>
        </w:rPr>
        <w:t xml:space="preserve"> GHI CHÚ:</w:t>
      </w:r>
      <w:r w:rsidRPr="007A1519">
        <w:rPr>
          <w:rFonts w:ascii="Segoe UI" w:eastAsia="Calibri" w:hAnsi="Segoe UI" w:cs="Segoe UI"/>
          <w:sz w:val="24"/>
          <w:szCs w:val="24"/>
        </w:rPr>
        <w:t xml:space="preserve"> Tổng đài 1900 hoặc 1800 do Khách hàng lựa chọn khi ký kết hợp đồng hỗ trợ với DMSpro</w:t>
      </w:r>
    </w:p>
    <w:p w14:paraId="24107E9B" w14:textId="77777777" w:rsidR="007D3786" w:rsidRPr="007A1519" w:rsidRDefault="007D3786" w:rsidP="00B7534C">
      <w:pPr>
        <w:numPr>
          <w:ilvl w:val="0"/>
          <w:numId w:val="20"/>
        </w:numPr>
        <w:spacing w:after="160" w:line="276" w:lineRule="auto"/>
        <w:ind w:left="1350"/>
        <w:contextualSpacing/>
        <w:jc w:val="both"/>
        <w:rPr>
          <w:rFonts w:ascii="Segoe UI" w:eastAsia="MS Mincho" w:hAnsi="Segoe UI" w:cs="Segoe UI"/>
          <w:sz w:val="24"/>
          <w:szCs w:val="24"/>
        </w:rPr>
      </w:pPr>
      <w:r w:rsidRPr="007A1519">
        <w:rPr>
          <w:rFonts w:ascii="Segoe UI" w:eastAsia="MS Mincho" w:hAnsi="Segoe UI" w:cs="Segoe UI"/>
          <w:b/>
          <w:sz w:val="24"/>
          <w:szCs w:val="24"/>
        </w:rPr>
        <w:t>Đầu số tổng đài 1900</w:t>
      </w:r>
      <w:r w:rsidRPr="007A1519">
        <w:rPr>
          <w:rFonts w:ascii="Segoe UI" w:eastAsia="MS Mincho" w:hAnsi="Segoe UI" w:cs="Segoe UI"/>
          <w:sz w:val="24"/>
          <w:szCs w:val="24"/>
        </w:rPr>
        <w:t>: sẽ tính phí cho người gọi</w:t>
      </w:r>
    </w:p>
    <w:p w14:paraId="27D5CEE9" w14:textId="77777777" w:rsidR="007D3786" w:rsidRPr="007A1519" w:rsidRDefault="007D3786" w:rsidP="00B7534C">
      <w:pPr>
        <w:numPr>
          <w:ilvl w:val="0"/>
          <w:numId w:val="20"/>
        </w:numPr>
        <w:spacing w:after="160" w:line="276" w:lineRule="auto"/>
        <w:ind w:left="1350"/>
        <w:contextualSpacing/>
        <w:jc w:val="both"/>
        <w:rPr>
          <w:rFonts w:ascii="Segoe UI" w:eastAsia="MS Mincho" w:hAnsi="Segoe UI" w:cs="Segoe UI"/>
          <w:sz w:val="24"/>
          <w:szCs w:val="24"/>
        </w:rPr>
      </w:pPr>
      <w:r w:rsidRPr="007A1519">
        <w:rPr>
          <w:rFonts w:ascii="Segoe UI" w:eastAsia="MS Mincho" w:hAnsi="Segoe UI" w:cs="Segoe UI"/>
          <w:b/>
          <w:sz w:val="24"/>
          <w:szCs w:val="24"/>
        </w:rPr>
        <w:t>Đầu số tổng đài 1800</w:t>
      </w:r>
      <w:r w:rsidRPr="007A1519">
        <w:rPr>
          <w:rFonts w:ascii="Segoe UI" w:eastAsia="MS Mincho" w:hAnsi="Segoe UI" w:cs="Segoe UI"/>
          <w:sz w:val="24"/>
          <w:szCs w:val="24"/>
        </w:rPr>
        <w:t>: sẽ miễn phí cho người gọi &amp; tính phí cho Khách hàng. Hằng tháng bên cung cấp dịch vụ sẽ tổng kết số phút đàm thoại &amp; gửi hóa đơn thanh toán cho Khách hàng.</w:t>
      </w:r>
    </w:p>
    <w:p w14:paraId="506F9743" w14:textId="77777777" w:rsidR="007D3786" w:rsidRPr="007A1519" w:rsidRDefault="007D3786" w:rsidP="007D3786">
      <w:pPr>
        <w:spacing w:after="160" w:line="276" w:lineRule="auto"/>
        <w:jc w:val="both"/>
        <w:rPr>
          <w:rFonts w:ascii="Segoe UI" w:eastAsia="Calibri" w:hAnsi="Segoe UI" w:cs="Segoe UI"/>
        </w:rPr>
      </w:pPr>
    </w:p>
    <w:p w14:paraId="43152511" w14:textId="77777777" w:rsidR="007D3786" w:rsidRPr="007A1519" w:rsidRDefault="007D3786" w:rsidP="007E6584">
      <w:pPr>
        <w:rPr>
          <w:rFonts w:ascii="Segoe UI" w:hAnsi="Segoe UI" w:cs="Segoe UI"/>
          <w:b/>
        </w:rPr>
      </w:pPr>
      <w:r w:rsidRPr="007A1519">
        <w:rPr>
          <w:rFonts w:ascii="Segoe UI" w:hAnsi="Segoe UI" w:cs="Segoe UI"/>
          <w:b/>
        </w:rPr>
        <w:t>MÔ HÌNH HỖ TRỢ</w:t>
      </w:r>
    </w:p>
    <w:p w14:paraId="6E45DD5F" w14:textId="77777777" w:rsidR="007E6584" w:rsidRPr="007A1519" w:rsidRDefault="007E6584" w:rsidP="007E6584">
      <w:pPr>
        <w:rPr>
          <w:rFonts w:ascii="Segoe UI" w:hAnsi="Segoe UI" w:cs="Segoe UI"/>
          <w:b/>
        </w:rPr>
      </w:pPr>
    </w:p>
    <w:p w14:paraId="1D3BCCD4" w14:textId="6B64912B" w:rsidR="007D3786" w:rsidRPr="007A1519" w:rsidRDefault="005F4012" w:rsidP="007D3786">
      <w:pPr>
        <w:spacing w:after="160" w:line="259" w:lineRule="auto"/>
        <w:rPr>
          <w:rFonts w:ascii="Segoe UI" w:eastAsia="Calibri" w:hAnsi="Segoe UI" w:cs="Segoe UI"/>
        </w:rPr>
      </w:pPr>
      <w:r w:rsidRPr="007A1519">
        <w:rPr>
          <w:rFonts w:cs="Arial"/>
          <w:noProof/>
        </w:rPr>
        <w:drawing>
          <wp:inline distT="0" distB="0" distL="0" distR="0" wp14:anchorId="673B2277" wp14:editId="62A624CB">
            <wp:extent cx="5555142" cy="449752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8473" cy="4556898"/>
                    </a:xfrm>
                    <a:prstGeom prst="rect">
                      <a:avLst/>
                    </a:prstGeom>
                  </pic:spPr>
                </pic:pic>
              </a:graphicData>
            </a:graphic>
          </wp:inline>
        </w:drawing>
      </w:r>
    </w:p>
    <w:p w14:paraId="5014F31A" w14:textId="4A9DA907" w:rsidR="007D3786" w:rsidRPr="007A1519" w:rsidRDefault="007D3786" w:rsidP="007D3786">
      <w:pPr>
        <w:spacing w:after="160" w:line="259" w:lineRule="auto"/>
        <w:rPr>
          <w:rFonts w:ascii="Segoe UI" w:eastAsia="Calibri" w:hAnsi="Segoe UI" w:cs="Segoe UI"/>
        </w:rPr>
      </w:pPr>
    </w:p>
    <w:p w14:paraId="276C32A2" w14:textId="77777777" w:rsidR="007D3786" w:rsidRPr="00BB50A1" w:rsidRDefault="007D3786" w:rsidP="007E6584">
      <w:pPr>
        <w:pStyle w:val="Heading4"/>
        <w:spacing w:line="276" w:lineRule="auto"/>
        <w:ind w:left="1498" w:hanging="1138"/>
        <w:jc w:val="both"/>
        <w:rPr>
          <w:rFonts w:cs="Segoe UI"/>
        </w:rPr>
      </w:pPr>
      <w:r w:rsidRPr="00475558">
        <w:rPr>
          <w:rFonts w:cs="Segoe UI"/>
        </w:rPr>
        <w:t>HỖ</w:t>
      </w:r>
      <w:r w:rsidRPr="00BB50A1">
        <w:rPr>
          <w:rFonts w:cs="Segoe UI"/>
        </w:rPr>
        <w:t xml:space="preserve"> TRỢ CẤP 1 (LEVEL 1 SUPPORT)</w:t>
      </w:r>
    </w:p>
    <w:p w14:paraId="7CDF2F30" w14:textId="77777777" w:rsidR="007D3786" w:rsidRPr="007A1519" w:rsidRDefault="007D3786" w:rsidP="00B7534C">
      <w:pPr>
        <w:numPr>
          <w:ilvl w:val="0"/>
          <w:numId w:val="21"/>
        </w:numPr>
        <w:spacing w:after="160" w:line="259" w:lineRule="auto"/>
        <w:ind w:left="1080"/>
        <w:contextualSpacing/>
        <w:jc w:val="both"/>
        <w:rPr>
          <w:rFonts w:ascii="Segoe UI" w:eastAsia="MS Mincho" w:hAnsi="Segoe UI" w:cs="Segoe UI"/>
          <w:sz w:val="24"/>
          <w:szCs w:val="24"/>
        </w:rPr>
      </w:pPr>
      <w:r w:rsidRPr="007A1519">
        <w:rPr>
          <w:rFonts w:ascii="Segoe UI" w:eastAsia="MS Mincho" w:hAnsi="Segoe UI" w:cs="Segoe UI"/>
          <w:sz w:val="24"/>
          <w:szCs w:val="24"/>
        </w:rPr>
        <w:t xml:space="preserve">Là bộ phận trực tiếp nhận các yêu cầu cần hỗ trợ từ người dùng thông qua các kênh giao tiếp như: Tổng đài hỗ trợ, Email, chat, hoặc giao tiếp qua các phương tiện khác dựa trên sự thỏa thuận với khách hàng. </w:t>
      </w:r>
    </w:p>
    <w:p w14:paraId="19224970" w14:textId="77777777" w:rsidR="007D3786" w:rsidRPr="007A1519" w:rsidRDefault="007D3786" w:rsidP="00B7534C">
      <w:pPr>
        <w:numPr>
          <w:ilvl w:val="0"/>
          <w:numId w:val="21"/>
        </w:numPr>
        <w:spacing w:after="160" w:line="259" w:lineRule="auto"/>
        <w:ind w:left="1080"/>
        <w:contextualSpacing/>
        <w:jc w:val="both"/>
        <w:rPr>
          <w:rFonts w:ascii="Segoe UI" w:eastAsia="MS Mincho" w:hAnsi="Segoe UI" w:cs="Segoe UI"/>
          <w:sz w:val="24"/>
          <w:szCs w:val="24"/>
        </w:rPr>
      </w:pPr>
      <w:r w:rsidRPr="007A1519">
        <w:rPr>
          <w:rFonts w:ascii="Segoe UI" w:eastAsia="MS Mincho" w:hAnsi="Segoe UI" w:cs="Segoe UI"/>
          <w:sz w:val="24"/>
          <w:szCs w:val="24"/>
        </w:rPr>
        <w:t>Nhân sự hỗ trợ cấp 1 là các nhân sự nắm rõ về quy trình nghiệp vụ, thao tác trên các ứng dụng của Nhà cung cấp &amp; cách xử lý tình huống để tư vấn, hướng dẫn cho người dùng khi có yêu cầu hỗ trợ</w:t>
      </w:r>
    </w:p>
    <w:p w14:paraId="5368110C" w14:textId="77777777" w:rsidR="007D3786" w:rsidRPr="007A1519" w:rsidRDefault="007D3786" w:rsidP="00B7534C">
      <w:pPr>
        <w:numPr>
          <w:ilvl w:val="0"/>
          <w:numId w:val="21"/>
        </w:numPr>
        <w:spacing w:after="160" w:line="259" w:lineRule="auto"/>
        <w:ind w:left="1080"/>
        <w:contextualSpacing/>
        <w:jc w:val="both"/>
        <w:rPr>
          <w:rFonts w:ascii="Segoe UI" w:eastAsia="MS Mincho" w:hAnsi="Segoe UI" w:cs="Segoe UI"/>
          <w:sz w:val="24"/>
          <w:szCs w:val="24"/>
        </w:rPr>
      </w:pPr>
      <w:r w:rsidRPr="007A1519">
        <w:rPr>
          <w:rFonts w:ascii="Segoe UI" w:eastAsia="MS Mincho" w:hAnsi="Segoe UI" w:cs="Segoe UI"/>
          <w:sz w:val="24"/>
          <w:szCs w:val="24"/>
        </w:rPr>
        <w:t xml:space="preserve">Ghi nhận &amp; phản hồi các yêu cầu hỗ trợ trên hệ thống quản lý yêu cầu hỗ trợ (Call Log system). Tùy vào mức độ ảnh hưởng của từng loại yêu cầu, quản lí hỗ trợ cấp 1 </w:t>
      </w:r>
      <w:proofErr w:type="gramStart"/>
      <w:r w:rsidRPr="007A1519">
        <w:rPr>
          <w:rFonts w:ascii="Segoe UI" w:eastAsia="MS Mincho" w:hAnsi="Segoe UI" w:cs="Segoe UI"/>
          <w:sz w:val="24"/>
          <w:szCs w:val="24"/>
        </w:rPr>
        <w:t>sẽ  sắp</w:t>
      </w:r>
      <w:proofErr w:type="gramEnd"/>
      <w:r w:rsidRPr="007A1519">
        <w:rPr>
          <w:rFonts w:ascii="Segoe UI" w:eastAsia="MS Mincho" w:hAnsi="Segoe UI" w:cs="Segoe UI"/>
          <w:sz w:val="24"/>
          <w:szCs w:val="24"/>
        </w:rPr>
        <w:t xml:space="preserve"> xếp thứ tự ưu tiên đối với các yêu cầu hỗ trợ,.</w:t>
      </w:r>
    </w:p>
    <w:p w14:paraId="5A62DE83" w14:textId="77777777" w:rsidR="007D3786" w:rsidRPr="007A1519" w:rsidRDefault="007D3786" w:rsidP="00B7534C">
      <w:pPr>
        <w:numPr>
          <w:ilvl w:val="0"/>
          <w:numId w:val="21"/>
        </w:numPr>
        <w:spacing w:after="160" w:line="259" w:lineRule="auto"/>
        <w:ind w:left="1080"/>
        <w:contextualSpacing/>
        <w:jc w:val="both"/>
        <w:rPr>
          <w:rFonts w:ascii="Segoe UI" w:eastAsia="MS Mincho" w:hAnsi="Segoe UI" w:cs="Segoe UI"/>
          <w:sz w:val="24"/>
          <w:szCs w:val="24"/>
        </w:rPr>
      </w:pPr>
      <w:r w:rsidRPr="007A1519">
        <w:rPr>
          <w:rFonts w:ascii="Segoe UI" w:eastAsia="MS Mincho" w:hAnsi="Segoe UI" w:cs="Segoe UI"/>
          <w:sz w:val="24"/>
          <w:szCs w:val="24"/>
        </w:rPr>
        <w:t xml:space="preserve">Đối với các yêu cầu mà hỗ trợ cấp </w:t>
      </w:r>
      <w:proofErr w:type="gramStart"/>
      <w:r w:rsidRPr="007A1519">
        <w:rPr>
          <w:rFonts w:ascii="Segoe UI" w:eastAsia="MS Mincho" w:hAnsi="Segoe UI" w:cs="Segoe UI"/>
          <w:sz w:val="24"/>
          <w:szCs w:val="24"/>
        </w:rPr>
        <w:t>1</w:t>
      </w:r>
      <w:proofErr w:type="gramEnd"/>
      <w:r w:rsidRPr="007A1519">
        <w:rPr>
          <w:rFonts w:ascii="Segoe UI" w:eastAsia="MS Mincho" w:hAnsi="Segoe UI" w:cs="Segoe UI"/>
          <w:sz w:val="24"/>
          <w:szCs w:val="24"/>
        </w:rPr>
        <w:t xml:space="preserve"> không hỗ trợ xử lý được trên giao diện ứng dụng. Hỗ trợ cấp </w:t>
      </w:r>
      <w:proofErr w:type="gramStart"/>
      <w:r w:rsidRPr="007A1519">
        <w:rPr>
          <w:rFonts w:ascii="Segoe UI" w:eastAsia="MS Mincho" w:hAnsi="Segoe UI" w:cs="Segoe UI"/>
          <w:sz w:val="24"/>
          <w:szCs w:val="24"/>
        </w:rPr>
        <w:t>1</w:t>
      </w:r>
      <w:proofErr w:type="gramEnd"/>
      <w:r w:rsidRPr="007A1519">
        <w:rPr>
          <w:rFonts w:ascii="Segoe UI" w:eastAsia="MS Mincho" w:hAnsi="Segoe UI" w:cs="Segoe UI"/>
          <w:sz w:val="24"/>
          <w:szCs w:val="24"/>
        </w:rPr>
        <w:t xml:space="preserve"> sẽ áp dụng quy trình leo thang yêu cầu (escalate Ticket) để nhờ bộ phận hỗ trợ cấp 2 trợ giúp.</w:t>
      </w:r>
    </w:p>
    <w:p w14:paraId="1DFF29AC" w14:textId="77777777" w:rsidR="007D3786" w:rsidRPr="007A1519" w:rsidRDefault="007D3786" w:rsidP="007D3786">
      <w:pPr>
        <w:ind w:left="720"/>
        <w:contextualSpacing/>
        <w:jc w:val="both"/>
        <w:rPr>
          <w:rFonts w:ascii="Segoe UI" w:eastAsia="MS Mincho" w:hAnsi="Segoe UI" w:cs="Segoe UI"/>
          <w:sz w:val="24"/>
          <w:szCs w:val="24"/>
        </w:rPr>
      </w:pPr>
    </w:p>
    <w:p w14:paraId="60EE7C68" w14:textId="1EA4F8D1" w:rsidR="007D3786" w:rsidRPr="007A1519" w:rsidRDefault="007D3786" w:rsidP="00B7534C">
      <w:pPr>
        <w:pStyle w:val="ListParagraph"/>
        <w:numPr>
          <w:ilvl w:val="0"/>
          <w:numId w:val="47"/>
        </w:numPr>
        <w:spacing w:after="160" w:line="259" w:lineRule="auto"/>
        <w:jc w:val="both"/>
        <w:rPr>
          <w:rFonts w:ascii="Segoe UI" w:eastAsia="Calibri" w:hAnsi="Segoe UI" w:cs="Segoe UI"/>
        </w:rPr>
      </w:pPr>
      <w:r w:rsidRPr="007A1519">
        <w:rPr>
          <w:rFonts w:ascii="Segoe UI" w:eastAsia="Calibri" w:hAnsi="Segoe UI" w:cs="Segoe UI"/>
          <w:b/>
        </w:rPr>
        <w:t xml:space="preserve">TRUNG TÂM HỖ TRỢ CẤP 1: </w:t>
      </w:r>
      <w:r w:rsidRPr="007A1519">
        <w:rPr>
          <w:rFonts w:ascii="Segoe UI" w:eastAsia="Calibri" w:hAnsi="Segoe UI" w:cs="Segoe UI"/>
        </w:rPr>
        <w:t>Có 3 Trung Tâm hỗ trợ Khách hàng được bố trí tại 3 thành phố lớn</w:t>
      </w:r>
    </w:p>
    <w:p w14:paraId="38278237" w14:textId="77777777" w:rsidR="007D3786" w:rsidRPr="007A1519" w:rsidRDefault="007D3786" w:rsidP="00B7534C">
      <w:pPr>
        <w:numPr>
          <w:ilvl w:val="0"/>
          <w:numId w:val="22"/>
        </w:numPr>
        <w:spacing w:after="160" w:line="312" w:lineRule="auto"/>
        <w:contextualSpacing/>
        <w:jc w:val="both"/>
        <w:rPr>
          <w:rFonts w:ascii="Segoe UI" w:eastAsia="MS Mincho" w:hAnsi="Segoe UI" w:cs="Segoe UI"/>
          <w:sz w:val="24"/>
          <w:szCs w:val="24"/>
        </w:rPr>
      </w:pPr>
      <w:r w:rsidRPr="007A1519">
        <w:rPr>
          <w:rFonts w:ascii="Segoe UI" w:eastAsia="MS Mincho" w:hAnsi="Segoe UI" w:cs="Segoe UI"/>
          <w:b/>
          <w:sz w:val="24"/>
          <w:szCs w:val="24"/>
        </w:rPr>
        <w:t>Trung Tâm hỗ trợ HCM</w:t>
      </w:r>
      <w:r w:rsidRPr="007A1519">
        <w:rPr>
          <w:rFonts w:ascii="Segoe UI" w:eastAsia="MS Mincho" w:hAnsi="Segoe UI" w:cs="Segoe UI"/>
          <w:b/>
          <w:sz w:val="24"/>
          <w:szCs w:val="24"/>
        </w:rPr>
        <w:tab/>
        <w:t xml:space="preserve">: </w:t>
      </w:r>
      <w:r w:rsidRPr="007A1519">
        <w:rPr>
          <w:rFonts w:ascii="Segoe UI" w:eastAsia="MS Mincho" w:hAnsi="Segoe UI" w:cs="Segoe UI"/>
          <w:sz w:val="24"/>
          <w:szCs w:val="24"/>
        </w:rPr>
        <w:t>B6 Bạch Đằng, Phường 2, Quận Tân Bình, Hồ Chí Minh</w:t>
      </w:r>
    </w:p>
    <w:p w14:paraId="5EBB490D" w14:textId="77777777" w:rsidR="007D3786" w:rsidRPr="007A1519" w:rsidRDefault="007D3786" w:rsidP="00B7534C">
      <w:pPr>
        <w:numPr>
          <w:ilvl w:val="0"/>
          <w:numId w:val="22"/>
        </w:numPr>
        <w:tabs>
          <w:tab w:val="left" w:pos="1170"/>
        </w:tabs>
        <w:spacing w:after="160" w:line="312" w:lineRule="auto"/>
        <w:contextualSpacing/>
        <w:jc w:val="both"/>
        <w:rPr>
          <w:rFonts w:ascii="Segoe UI" w:eastAsia="MS Mincho" w:hAnsi="Segoe UI" w:cs="Segoe UI"/>
          <w:sz w:val="24"/>
          <w:szCs w:val="24"/>
        </w:rPr>
      </w:pPr>
      <w:r w:rsidRPr="007A1519">
        <w:rPr>
          <w:rFonts w:ascii="Segoe UI" w:eastAsia="MS Mincho" w:hAnsi="Segoe UI" w:cs="Segoe UI"/>
          <w:b/>
          <w:sz w:val="24"/>
          <w:szCs w:val="24"/>
        </w:rPr>
        <w:t>Trung Tâm hỗ trợ Hà Nội</w:t>
      </w:r>
      <w:r w:rsidRPr="007A1519">
        <w:rPr>
          <w:rFonts w:ascii="Segoe UI" w:eastAsia="MS Mincho" w:hAnsi="Segoe UI" w:cs="Segoe UI"/>
          <w:b/>
          <w:sz w:val="24"/>
          <w:szCs w:val="24"/>
        </w:rPr>
        <w:tab/>
        <w:t>:</w:t>
      </w:r>
      <w:r w:rsidRPr="007A1519">
        <w:rPr>
          <w:rFonts w:ascii="Segoe UI" w:eastAsia="MS Mincho" w:hAnsi="Segoe UI" w:cs="Segoe UI"/>
          <w:sz w:val="24"/>
          <w:szCs w:val="24"/>
        </w:rPr>
        <w:t xml:space="preserve"> Tầng 12 Tòa nhà TTXVN -79 Lý Thường Kiệt, Quận Hoàn Kiếm, Hà Nội</w:t>
      </w:r>
    </w:p>
    <w:p w14:paraId="51EE6617" w14:textId="77777777" w:rsidR="007D3786" w:rsidRPr="007A1519" w:rsidRDefault="007D3786" w:rsidP="00B7534C">
      <w:pPr>
        <w:numPr>
          <w:ilvl w:val="0"/>
          <w:numId w:val="22"/>
        </w:numPr>
        <w:spacing w:after="160" w:line="312" w:lineRule="auto"/>
        <w:contextualSpacing/>
        <w:jc w:val="both"/>
        <w:rPr>
          <w:rFonts w:ascii="Segoe UI" w:eastAsia="MS Mincho" w:hAnsi="Segoe UI" w:cs="Segoe UI"/>
          <w:sz w:val="24"/>
          <w:szCs w:val="24"/>
        </w:rPr>
      </w:pPr>
      <w:r w:rsidRPr="007A1519">
        <w:rPr>
          <w:rFonts w:ascii="Segoe UI" w:eastAsia="MS Mincho" w:hAnsi="Segoe UI" w:cs="Segoe UI"/>
          <w:b/>
          <w:sz w:val="24"/>
          <w:szCs w:val="24"/>
        </w:rPr>
        <w:t>Trung Tâm hỗ trợ Đà Nẵng</w:t>
      </w:r>
      <w:r w:rsidRPr="007A1519">
        <w:rPr>
          <w:rFonts w:ascii="Segoe UI" w:eastAsia="MS Mincho" w:hAnsi="Segoe UI" w:cs="Segoe UI"/>
          <w:b/>
          <w:sz w:val="24"/>
          <w:szCs w:val="24"/>
        </w:rPr>
        <w:tab/>
        <w:t>:</w:t>
      </w:r>
      <w:r w:rsidRPr="007A1519">
        <w:rPr>
          <w:rFonts w:ascii="Segoe UI" w:eastAsia="MS Mincho" w:hAnsi="Segoe UI" w:cs="Segoe UI"/>
          <w:sz w:val="24"/>
          <w:szCs w:val="24"/>
        </w:rPr>
        <w:t xml:space="preserve"> Tầng 3 Tòa nhà SAVICO – 66 Võ Văn Tần, Quận Thanh Khê, Đà Nẵng</w:t>
      </w:r>
    </w:p>
    <w:p w14:paraId="41CF6F8D" w14:textId="77777777" w:rsidR="007D3786" w:rsidRPr="007A1519" w:rsidRDefault="007D3786" w:rsidP="007D3786">
      <w:pPr>
        <w:tabs>
          <w:tab w:val="left" w:pos="720"/>
        </w:tabs>
        <w:spacing w:line="312" w:lineRule="auto"/>
        <w:contextualSpacing/>
        <w:jc w:val="both"/>
        <w:rPr>
          <w:rFonts w:ascii="Segoe UI" w:eastAsia="MS Mincho" w:hAnsi="Segoe UI" w:cs="Segoe UI"/>
          <w:b/>
          <w:sz w:val="24"/>
          <w:szCs w:val="24"/>
        </w:rPr>
      </w:pPr>
      <w:r w:rsidRPr="007A1519">
        <w:rPr>
          <w:rFonts w:ascii="Segoe UI" w:eastAsia="MS Mincho" w:hAnsi="Segoe UI" w:cs="Segoe UI"/>
          <w:b/>
          <w:sz w:val="24"/>
          <w:szCs w:val="24"/>
        </w:rPr>
        <w:tab/>
        <w:t>Hệ thống Tổng đài ghi nhận cuộc gọi</w:t>
      </w:r>
      <w:r w:rsidRPr="007A1519">
        <w:rPr>
          <w:rFonts w:ascii="Segoe UI" w:eastAsia="MS Mincho" w:hAnsi="Segoe UI" w:cs="Segoe UI"/>
          <w:b/>
          <w:sz w:val="24"/>
          <w:szCs w:val="24"/>
        </w:rPr>
        <w:tab/>
      </w:r>
      <w:r w:rsidRPr="007A1519">
        <w:rPr>
          <w:rFonts w:ascii="Segoe UI" w:eastAsia="MS Mincho" w:hAnsi="Segoe UI" w:cs="Segoe UI"/>
          <w:sz w:val="24"/>
          <w:szCs w:val="24"/>
        </w:rPr>
        <w:t xml:space="preserve">: </w:t>
      </w:r>
      <w:r w:rsidRPr="007A1519">
        <w:rPr>
          <w:rFonts w:ascii="Segoe UI" w:eastAsia="MS Mincho" w:hAnsi="Segoe UI" w:cs="Segoe UI"/>
          <w:b/>
          <w:sz w:val="24"/>
          <w:szCs w:val="24"/>
        </w:rPr>
        <w:t>Avaya System</w:t>
      </w:r>
    </w:p>
    <w:p w14:paraId="4DF73CFA" w14:textId="77777777" w:rsidR="007D3786" w:rsidRPr="007A1519" w:rsidRDefault="007D3786" w:rsidP="007D3786">
      <w:pPr>
        <w:tabs>
          <w:tab w:val="left" w:pos="720"/>
        </w:tabs>
        <w:spacing w:line="312" w:lineRule="auto"/>
        <w:contextualSpacing/>
        <w:jc w:val="both"/>
        <w:rPr>
          <w:rFonts w:ascii="Segoe UI" w:eastAsia="MS Mincho" w:hAnsi="Segoe UI" w:cs="Segoe UI"/>
          <w:sz w:val="24"/>
          <w:szCs w:val="24"/>
        </w:rPr>
      </w:pPr>
      <w:r w:rsidRPr="007A1519">
        <w:rPr>
          <w:rFonts w:ascii="Segoe UI" w:eastAsia="MS Mincho" w:hAnsi="Segoe UI" w:cs="Segoe UI"/>
          <w:sz w:val="24"/>
          <w:szCs w:val="24"/>
        </w:rPr>
        <w:tab/>
      </w:r>
      <w:r w:rsidRPr="007A1519">
        <w:rPr>
          <w:rFonts w:ascii="Segoe UI" w:eastAsia="MS Mincho" w:hAnsi="Segoe UI" w:cs="Segoe UI"/>
          <w:b/>
          <w:sz w:val="24"/>
          <w:szCs w:val="24"/>
        </w:rPr>
        <w:t>Hệ thống ghi nhận yêu cầu hỗ trợ</w:t>
      </w:r>
      <w:r w:rsidRPr="007A1519">
        <w:rPr>
          <w:rFonts w:ascii="Segoe UI" w:eastAsia="MS Mincho" w:hAnsi="Segoe UI" w:cs="Segoe UI"/>
          <w:b/>
          <w:sz w:val="24"/>
          <w:szCs w:val="24"/>
        </w:rPr>
        <w:tab/>
      </w:r>
      <w:r w:rsidRPr="007A1519">
        <w:rPr>
          <w:rFonts w:ascii="Segoe UI" w:eastAsia="MS Mincho" w:hAnsi="Segoe UI" w:cs="Segoe UI"/>
          <w:b/>
          <w:sz w:val="24"/>
          <w:szCs w:val="24"/>
        </w:rPr>
        <w:tab/>
      </w:r>
      <w:r w:rsidRPr="007A1519">
        <w:rPr>
          <w:rFonts w:ascii="Segoe UI" w:eastAsia="MS Mincho" w:hAnsi="Segoe UI" w:cs="Segoe UI"/>
          <w:sz w:val="24"/>
          <w:szCs w:val="24"/>
        </w:rPr>
        <w:t xml:space="preserve">: </w:t>
      </w:r>
      <w:r w:rsidRPr="007A1519">
        <w:rPr>
          <w:rFonts w:ascii="Segoe UI" w:eastAsia="MS Mincho" w:hAnsi="Segoe UI" w:cs="Segoe UI"/>
          <w:b/>
          <w:sz w:val="24"/>
          <w:szCs w:val="24"/>
        </w:rPr>
        <w:t>CRM - ACUMATICA</w:t>
      </w:r>
    </w:p>
    <w:p w14:paraId="20EB2AF9" w14:textId="77777777" w:rsidR="007D3786" w:rsidRPr="007A1519" w:rsidRDefault="007D3786" w:rsidP="007D3786">
      <w:pPr>
        <w:spacing w:after="160" w:line="259" w:lineRule="auto"/>
        <w:jc w:val="both"/>
        <w:rPr>
          <w:rFonts w:ascii="Segoe UI" w:eastAsia="Calibri" w:hAnsi="Segoe UI" w:cs="Segoe UI"/>
          <w:b/>
        </w:rPr>
      </w:pPr>
    </w:p>
    <w:p w14:paraId="78DC585D" w14:textId="132AAFD2" w:rsidR="007D3786" w:rsidRPr="007A1519" w:rsidRDefault="007D3786" w:rsidP="00B7534C">
      <w:pPr>
        <w:pStyle w:val="ListParagraph"/>
        <w:numPr>
          <w:ilvl w:val="0"/>
          <w:numId w:val="47"/>
        </w:numPr>
        <w:spacing w:after="160" w:line="259" w:lineRule="auto"/>
        <w:jc w:val="both"/>
        <w:rPr>
          <w:rFonts w:ascii="Segoe UI" w:eastAsia="Calibri" w:hAnsi="Segoe UI" w:cs="Segoe UI"/>
        </w:rPr>
      </w:pPr>
      <w:r w:rsidRPr="007A1519">
        <w:rPr>
          <w:rFonts w:ascii="Segoe UI" w:eastAsia="Calibri" w:hAnsi="Segoe UI" w:cs="Segoe UI"/>
          <w:b/>
        </w:rPr>
        <w:t>TỔNG ĐÀI HỖ TRỢ:</w:t>
      </w:r>
      <w:r w:rsidRPr="007A1519">
        <w:rPr>
          <w:rFonts w:ascii="Segoe UI" w:eastAsia="Calibri" w:hAnsi="Segoe UI" w:cs="Segoe UI"/>
        </w:rPr>
        <w:t xml:space="preserve"> Tổng đài 1900 hoặc 1800 do Khách hàng lựa chọn khi ký kết hợp đồng hỗ trợ với DMSpro</w:t>
      </w:r>
    </w:p>
    <w:p w14:paraId="3836D3AF" w14:textId="77777777" w:rsidR="007D3786" w:rsidRPr="007A1519" w:rsidRDefault="007D3786" w:rsidP="00B7534C">
      <w:pPr>
        <w:numPr>
          <w:ilvl w:val="0"/>
          <w:numId w:val="25"/>
        </w:numPr>
        <w:spacing w:after="160" w:line="276" w:lineRule="auto"/>
        <w:contextualSpacing/>
        <w:jc w:val="both"/>
        <w:rPr>
          <w:rFonts w:ascii="Segoe UI" w:eastAsia="MS Mincho" w:hAnsi="Segoe UI" w:cs="Segoe UI"/>
          <w:sz w:val="24"/>
          <w:szCs w:val="24"/>
        </w:rPr>
      </w:pPr>
      <w:r w:rsidRPr="007A1519">
        <w:rPr>
          <w:rFonts w:ascii="Segoe UI" w:eastAsia="MS Mincho" w:hAnsi="Segoe UI" w:cs="Segoe UI"/>
          <w:b/>
          <w:sz w:val="24"/>
          <w:szCs w:val="24"/>
        </w:rPr>
        <w:t>Đầu số tổng đài 1900</w:t>
      </w:r>
      <w:r w:rsidRPr="007A1519">
        <w:rPr>
          <w:rFonts w:ascii="Segoe UI" w:eastAsia="MS Mincho" w:hAnsi="Segoe UI" w:cs="Segoe UI"/>
          <w:sz w:val="24"/>
          <w:szCs w:val="24"/>
        </w:rPr>
        <w:t>: sẽ tính phí cho người gọi</w:t>
      </w:r>
    </w:p>
    <w:p w14:paraId="2A63A9A2" w14:textId="77777777" w:rsidR="007D3786" w:rsidRPr="007A1519" w:rsidRDefault="007D3786" w:rsidP="00B7534C">
      <w:pPr>
        <w:numPr>
          <w:ilvl w:val="0"/>
          <w:numId w:val="25"/>
        </w:numPr>
        <w:spacing w:after="160" w:line="276" w:lineRule="auto"/>
        <w:contextualSpacing/>
        <w:jc w:val="both"/>
        <w:rPr>
          <w:rFonts w:ascii="Segoe UI" w:eastAsia="MS Mincho" w:hAnsi="Segoe UI" w:cs="Segoe UI"/>
          <w:sz w:val="24"/>
          <w:szCs w:val="24"/>
        </w:rPr>
      </w:pPr>
      <w:r w:rsidRPr="007A1519">
        <w:rPr>
          <w:rFonts w:ascii="Segoe UI" w:eastAsia="MS Mincho" w:hAnsi="Segoe UI" w:cs="Segoe UI"/>
          <w:b/>
          <w:sz w:val="24"/>
          <w:szCs w:val="24"/>
        </w:rPr>
        <w:t>Đầu số tổng đài 1800</w:t>
      </w:r>
      <w:r w:rsidRPr="007A1519">
        <w:rPr>
          <w:rFonts w:ascii="Segoe UI" w:eastAsia="MS Mincho" w:hAnsi="Segoe UI" w:cs="Segoe UI"/>
          <w:sz w:val="24"/>
          <w:szCs w:val="24"/>
        </w:rPr>
        <w:t>: sẽ miễn phí cho người gọi &amp; tính phí cho Khách hàng. Hằng tháng bên cung cấp dịch vụ sẽ tổng kết số phút đàm thoại &amp; gửi hóa đơn thanh toán cho Khách hàng.</w:t>
      </w:r>
    </w:p>
    <w:p w14:paraId="1BEDEAD4" w14:textId="706C016A" w:rsidR="007D3786" w:rsidRPr="007A1519" w:rsidRDefault="007D3786" w:rsidP="007D3786">
      <w:pPr>
        <w:spacing w:after="160" w:line="259" w:lineRule="auto"/>
        <w:jc w:val="both"/>
        <w:rPr>
          <w:rFonts w:ascii="Segoe UI" w:eastAsia="Calibri" w:hAnsi="Segoe UI" w:cs="Segoe UI"/>
          <w:b/>
        </w:rPr>
      </w:pPr>
    </w:p>
    <w:p w14:paraId="11569A90" w14:textId="1575A5A0" w:rsidR="007D3786" w:rsidRPr="007A1519" w:rsidRDefault="007D3786" w:rsidP="00B7534C">
      <w:pPr>
        <w:pStyle w:val="ListParagraph"/>
        <w:numPr>
          <w:ilvl w:val="0"/>
          <w:numId w:val="47"/>
        </w:numPr>
        <w:spacing w:after="160" w:line="259" w:lineRule="auto"/>
        <w:jc w:val="both"/>
        <w:rPr>
          <w:rFonts w:ascii="Segoe UI" w:eastAsia="Calibri" w:hAnsi="Segoe UI" w:cs="Segoe UI"/>
          <w:b/>
        </w:rPr>
      </w:pPr>
      <w:r w:rsidRPr="007A1519">
        <w:rPr>
          <w:rFonts w:ascii="Segoe UI" w:eastAsia="Calibri" w:hAnsi="Segoe UI" w:cs="Segoe UI"/>
          <w:b/>
        </w:rPr>
        <w:t>QUY TRÌNH HỖ TRỢ CẤP 1:</w:t>
      </w:r>
    </w:p>
    <w:p w14:paraId="42744E18" w14:textId="1F16B700" w:rsidR="007D3786" w:rsidRPr="007A1519" w:rsidRDefault="005F4012" w:rsidP="007D3786">
      <w:pPr>
        <w:spacing w:after="160" w:line="259" w:lineRule="auto"/>
        <w:jc w:val="both"/>
        <w:rPr>
          <w:rFonts w:ascii="Segoe UI" w:eastAsia="Calibri" w:hAnsi="Segoe UI" w:cs="Segoe UI"/>
          <w:b/>
        </w:rPr>
      </w:pPr>
      <w:r w:rsidRPr="007A1519">
        <w:rPr>
          <w:rFonts w:cs="Arial"/>
          <w:noProof/>
        </w:rPr>
        <w:drawing>
          <wp:inline distT="0" distB="0" distL="0" distR="0" wp14:anchorId="3CC416FC" wp14:editId="1BB2ED92">
            <wp:extent cx="5943600" cy="48361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836160"/>
                    </a:xfrm>
                    <a:prstGeom prst="rect">
                      <a:avLst/>
                    </a:prstGeom>
                    <a:noFill/>
                    <a:ln>
                      <a:noFill/>
                    </a:ln>
                  </pic:spPr>
                </pic:pic>
              </a:graphicData>
            </a:graphic>
          </wp:inline>
        </w:drawing>
      </w:r>
    </w:p>
    <w:p w14:paraId="02E4C903" w14:textId="77777777" w:rsidR="007D3786" w:rsidRPr="007A1519" w:rsidRDefault="007D3786" w:rsidP="00B7534C">
      <w:pPr>
        <w:numPr>
          <w:ilvl w:val="0"/>
          <w:numId w:val="17"/>
        </w:numPr>
        <w:spacing w:after="160" w:line="360" w:lineRule="auto"/>
        <w:contextualSpacing/>
        <w:jc w:val="both"/>
        <w:rPr>
          <w:rFonts w:ascii="Segoe UI" w:eastAsia="MS Mincho" w:hAnsi="Segoe UI" w:cs="Segoe UI"/>
          <w:sz w:val="24"/>
          <w:szCs w:val="24"/>
        </w:rPr>
      </w:pPr>
      <w:r w:rsidRPr="007A1519">
        <w:rPr>
          <w:rFonts w:ascii="Segoe UI" w:eastAsia="MS Mincho" w:hAnsi="Segoe UI" w:cs="Segoe UI"/>
          <w:sz w:val="24"/>
          <w:szCs w:val="24"/>
        </w:rPr>
        <w:t>Thời gian làm việc: (Vietnam Time – GMT+7)</w:t>
      </w:r>
    </w:p>
    <w:p w14:paraId="1E0026D9"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 xml:space="preserve">Từ thứ Hai đến Thứ 7 hàng tuần, không bao gồm các ngày nghỉ Lễ </w:t>
      </w:r>
      <w:proofErr w:type="gramStart"/>
      <w:r w:rsidRPr="007A1519">
        <w:rPr>
          <w:rFonts w:ascii="Segoe UI" w:eastAsia="MS Mincho" w:hAnsi="Segoe UI" w:cs="Segoe UI"/>
          <w:sz w:val="24"/>
          <w:szCs w:val="24"/>
        </w:rPr>
        <w:t>theo</w:t>
      </w:r>
      <w:proofErr w:type="gramEnd"/>
      <w:r w:rsidRPr="007A1519">
        <w:rPr>
          <w:rFonts w:ascii="Segoe UI" w:eastAsia="MS Mincho" w:hAnsi="Segoe UI" w:cs="Segoe UI"/>
          <w:sz w:val="24"/>
          <w:szCs w:val="24"/>
        </w:rPr>
        <w:t xml:space="preserve"> quy định của nhà nước Việt Nam.</w:t>
      </w:r>
    </w:p>
    <w:p w14:paraId="06DF1380"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Bắt đầu: 07:30 – Kết thúc: 18:00 (Thời gian nghỉ trưa: 11:30-13:00)</w:t>
      </w:r>
    </w:p>
    <w:p w14:paraId="36FBD69D"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Đối với các sự cố Khẩn cấp ngoài thời gian làm việc, DMSpro sẽ hỗ trợ ngoài giờ làm việc &amp; cả ngày nghỉ để khắc phục sự cố. Tuy nhiên hình thức này chỉ áp dụng cho các tình huống khẩn cấp.</w:t>
      </w:r>
    </w:p>
    <w:p w14:paraId="7E9E36A7" w14:textId="77777777" w:rsidR="007E6584" w:rsidRPr="007A1519" w:rsidRDefault="007E6584" w:rsidP="007E6584">
      <w:pPr>
        <w:spacing w:after="160"/>
        <w:ind w:left="1440"/>
        <w:contextualSpacing/>
        <w:jc w:val="both"/>
        <w:rPr>
          <w:rFonts w:ascii="Segoe UI" w:eastAsia="MS Mincho" w:hAnsi="Segoe UI" w:cs="Segoe UI"/>
          <w:sz w:val="24"/>
          <w:szCs w:val="24"/>
        </w:rPr>
      </w:pPr>
    </w:p>
    <w:p w14:paraId="766518F4" w14:textId="77777777" w:rsidR="007D3786" w:rsidRPr="007A1519" w:rsidRDefault="007D3786" w:rsidP="00B7534C">
      <w:pPr>
        <w:numPr>
          <w:ilvl w:val="0"/>
          <w:numId w:val="17"/>
        </w:numPr>
        <w:spacing w:after="160"/>
        <w:contextualSpacing/>
        <w:jc w:val="both"/>
        <w:rPr>
          <w:rFonts w:ascii="Segoe UI" w:eastAsia="MS Mincho" w:hAnsi="Segoe UI" w:cs="Segoe UI"/>
          <w:sz w:val="24"/>
          <w:szCs w:val="24"/>
        </w:rPr>
      </w:pPr>
      <w:r w:rsidRPr="007A1519">
        <w:rPr>
          <w:rFonts w:ascii="Segoe UI" w:eastAsia="MS Mincho" w:hAnsi="Segoe UI" w:cs="Segoe UI"/>
          <w:sz w:val="24"/>
          <w:szCs w:val="24"/>
        </w:rPr>
        <w:t xml:space="preserve">Khi có yêu cầu cần hỗ trợ, Nhà phân phối &amp; đội ngũ bán hàng sẽ liên lạc với Trung Tâm hỗ trợ qua Tổng Đài Hỗ Trợ hoặc Email </w:t>
      </w:r>
    </w:p>
    <w:p w14:paraId="1F7B3344"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Thời gian làm việc: 07:30 đến 18:00 từ thứ 2 đến thứ 7. Đối với các tình huống khẩn cấp ngoài thời gian làm việc, khách hàng có thể liên lạc thông qua các số di động HOTLINE cá nhân được bố trí tại mỗi Trung Tâm Hỗ Trợ</w:t>
      </w:r>
    </w:p>
    <w:p w14:paraId="546A7D76"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Tất cả yêu cầu qua Email đều được phản hồi trong 3 giờ làm việc.</w:t>
      </w:r>
    </w:p>
    <w:p w14:paraId="11016C23" w14:textId="77777777" w:rsidR="007E6584" w:rsidRPr="007A1519" w:rsidRDefault="007E6584" w:rsidP="007E6584">
      <w:pPr>
        <w:spacing w:after="160"/>
        <w:ind w:left="1440"/>
        <w:contextualSpacing/>
        <w:jc w:val="both"/>
        <w:rPr>
          <w:rFonts w:ascii="Segoe UI" w:eastAsia="MS Mincho" w:hAnsi="Segoe UI" w:cs="Segoe UI"/>
          <w:sz w:val="24"/>
          <w:szCs w:val="24"/>
        </w:rPr>
      </w:pPr>
    </w:p>
    <w:p w14:paraId="145BF5D5" w14:textId="77777777" w:rsidR="007D3786" w:rsidRPr="007A1519" w:rsidRDefault="007D3786" w:rsidP="00B7534C">
      <w:pPr>
        <w:numPr>
          <w:ilvl w:val="0"/>
          <w:numId w:val="17"/>
        </w:numPr>
        <w:spacing w:after="160"/>
        <w:jc w:val="both"/>
        <w:rPr>
          <w:rFonts w:ascii="Segoe UI" w:eastAsia="Calibri" w:hAnsi="Segoe UI" w:cs="Segoe UI"/>
          <w:sz w:val="24"/>
          <w:szCs w:val="24"/>
        </w:rPr>
      </w:pPr>
      <w:r w:rsidRPr="007A1519">
        <w:rPr>
          <w:rFonts w:ascii="Segoe UI" w:eastAsia="Calibri" w:hAnsi="Segoe UI" w:cs="Segoe UI"/>
          <w:sz w:val="24"/>
          <w:szCs w:val="24"/>
        </w:rPr>
        <w:t>Tất cả cuộc gọi đến &amp; đi từ Tổng đài sẽ được ghi âm để phục vụ việc rà soát &amp; nâng cao chất lượng hỗ trợ người dùng</w:t>
      </w:r>
    </w:p>
    <w:p w14:paraId="26F29751" w14:textId="77777777" w:rsidR="007D3786" w:rsidRPr="007A1519" w:rsidRDefault="007D3786" w:rsidP="00B7534C">
      <w:pPr>
        <w:numPr>
          <w:ilvl w:val="0"/>
          <w:numId w:val="17"/>
        </w:numPr>
        <w:spacing w:after="160"/>
        <w:jc w:val="both"/>
        <w:rPr>
          <w:rFonts w:ascii="Segoe UI" w:eastAsia="Calibri" w:hAnsi="Segoe UI" w:cs="Segoe UI"/>
          <w:sz w:val="24"/>
          <w:szCs w:val="24"/>
        </w:rPr>
      </w:pPr>
      <w:r w:rsidRPr="007A1519">
        <w:rPr>
          <w:rFonts w:ascii="Segoe UI" w:eastAsia="Calibri" w:hAnsi="Segoe UI" w:cs="Segoe UI"/>
          <w:sz w:val="24"/>
          <w:szCs w:val="24"/>
        </w:rPr>
        <w:t>Khi tiếp nhận yêu cầu hỗ trợ, nhân viên hỗ trợ sẽ ghi nhận tất cả yêu cầu vào hệ thống ghi nhận và quản lý yêu cầu (Call Log system) &amp; cố gắng giải quyết trực tiếp tất cả các yêu cầu và các vấn đề qua đường dây điện thoại khi có thể.</w:t>
      </w:r>
    </w:p>
    <w:p w14:paraId="43A3B4F9" w14:textId="77777777" w:rsidR="007D3786" w:rsidRPr="007A1519" w:rsidRDefault="007D3786" w:rsidP="00B7534C">
      <w:pPr>
        <w:numPr>
          <w:ilvl w:val="0"/>
          <w:numId w:val="17"/>
        </w:numPr>
        <w:spacing w:after="160"/>
        <w:jc w:val="both"/>
        <w:rPr>
          <w:rFonts w:ascii="Segoe UI" w:eastAsia="Calibri" w:hAnsi="Segoe UI" w:cs="Segoe UI"/>
          <w:sz w:val="24"/>
          <w:szCs w:val="24"/>
        </w:rPr>
      </w:pPr>
      <w:proofErr w:type="gramStart"/>
      <w:r w:rsidRPr="007A1519">
        <w:rPr>
          <w:rFonts w:ascii="Segoe UI" w:eastAsia="Calibri" w:hAnsi="Segoe UI" w:cs="Segoe UI"/>
          <w:sz w:val="24"/>
          <w:szCs w:val="24"/>
        </w:rPr>
        <w:t>Trong trường hợp không thể giải quyết vấn đề, nhân viên của Trung tâm Hỗ trợ cấp 1 sẽ thông báo lại thời gian phản hồi xử lý yêu cầu dự kiến cho khách hàng và làm 1 bảng mô tả &amp; phân tích yêu cầu cần hỗ trợ (RCA) leo thang lên nhóm hỗ trợ cấp 2 (escalate Ticket to L2 support) có trụ sở tại Việt Nam.</w:t>
      </w:r>
      <w:proofErr w:type="gramEnd"/>
      <w:r w:rsidRPr="007A1519">
        <w:rPr>
          <w:rFonts w:ascii="Segoe UI" w:eastAsia="Calibri" w:hAnsi="Segoe UI" w:cs="Segoe UI"/>
          <w:sz w:val="24"/>
          <w:szCs w:val="24"/>
        </w:rPr>
        <w:t xml:space="preserve"> Nhân sự hỗ trợ cấp 1 có trách nhiệm </w:t>
      </w:r>
      <w:proofErr w:type="gramStart"/>
      <w:r w:rsidRPr="007A1519">
        <w:rPr>
          <w:rFonts w:ascii="Segoe UI" w:eastAsia="Calibri" w:hAnsi="Segoe UI" w:cs="Segoe UI"/>
          <w:sz w:val="24"/>
          <w:szCs w:val="24"/>
        </w:rPr>
        <w:t>theo</w:t>
      </w:r>
      <w:proofErr w:type="gramEnd"/>
      <w:r w:rsidRPr="007A1519">
        <w:rPr>
          <w:rFonts w:ascii="Segoe UI" w:eastAsia="Calibri" w:hAnsi="Segoe UI" w:cs="Segoe UI"/>
          <w:sz w:val="24"/>
          <w:szCs w:val="24"/>
        </w:rPr>
        <w:t xml:space="preserve"> dõi tiến độ xử lý yêu cầu &amp; cập nhập thông tin định kỳ cho khách hàng. </w:t>
      </w:r>
    </w:p>
    <w:p w14:paraId="7A629749" w14:textId="77777777" w:rsidR="007D3786" w:rsidRPr="007A1519" w:rsidRDefault="007D3786" w:rsidP="00B7534C">
      <w:pPr>
        <w:numPr>
          <w:ilvl w:val="0"/>
          <w:numId w:val="17"/>
        </w:numPr>
        <w:spacing w:after="160"/>
        <w:rPr>
          <w:rFonts w:ascii="Segoe UI" w:eastAsia="Calibri" w:hAnsi="Segoe UI" w:cs="Segoe UI"/>
          <w:sz w:val="24"/>
          <w:szCs w:val="24"/>
        </w:rPr>
      </w:pPr>
      <w:r w:rsidRPr="007A1519">
        <w:rPr>
          <w:rFonts w:ascii="Segoe UI" w:eastAsia="Calibri" w:hAnsi="Segoe UI" w:cs="Segoe UI"/>
          <w:sz w:val="24"/>
          <w:szCs w:val="24"/>
        </w:rPr>
        <w:t>Dựa theo bảng mô tả và phân tích yêu cầu hỗ trợ cấp 1 (RCA), bộ phận kỹ thuật hỗ trợ cấp 2 sẽ xử lý &amp; cung cấp lại thông tin để bộ phận hỗ trợ cấp 1 phản hồi cho khách hàng.</w:t>
      </w:r>
    </w:p>
    <w:p w14:paraId="3352BBC3" w14:textId="77777777" w:rsidR="007D3786" w:rsidRPr="007A1519" w:rsidRDefault="007D3786" w:rsidP="00B7534C">
      <w:pPr>
        <w:numPr>
          <w:ilvl w:val="0"/>
          <w:numId w:val="17"/>
        </w:numPr>
        <w:spacing w:after="160"/>
        <w:rPr>
          <w:rFonts w:ascii="Segoe UI" w:eastAsia="Calibri" w:hAnsi="Segoe UI" w:cs="Segoe UI"/>
          <w:sz w:val="24"/>
          <w:szCs w:val="24"/>
        </w:rPr>
      </w:pPr>
      <w:r w:rsidRPr="007A1519">
        <w:rPr>
          <w:rFonts w:ascii="Segoe UI" w:eastAsia="Calibri" w:hAnsi="Segoe UI" w:cs="Segoe UI"/>
          <w:sz w:val="24"/>
          <w:szCs w:val="24"/>
        </w:rPr>
        <w:t xml:space="preserve">Cập nhập kết quả hỗ trợ, phương </w:t>
      </w:r>
      <w:proofErr w:type="gramStart"/>
      <w:r w:rsidRPr="007A1519">
        <w:rPr>
          <w:rFonts w:ascii="Segoe UI" w:eastAsia="Calibri" w:hAnsi="Segoe UI" w:cs="Segoe UI"/>
          <w:sz w:val="24"/>
          <w:szCs w:val="24"/>
        </w:rPr>
        <w:t>án</w:t>
      </w:r>
      <w:proofErr w:type="gramEnd"/>
      <w:r w:rsidRPr="007A1519">
        <w:rPr>
          <w:rFonts w:ascii="Segoe UI" w:eastAsia="Calibri" w:hAnsi="Segoe UI" w:cs="Segoe UI"/>
          <w:sz w:val="24"/>
          <w:szCs w:val="24"/>
        </w:rPr>
        <w:t xml:space="preserve"> xử lý vào hệ thống quản lý yêu cầu hỗ trợ (Call Log System)</w:t>
      </w:r>
      <w:r w:rsidRPr="007A1519">
        <w:rPr>
          <w:rFonts w:ascii="Segoe UI" w:eastAsia="Calibri" w:hAnsi="Segoe UI" w:cs="Segoe UI"/>
          <w:b/>
          <w:sz w:val="24"/>
          <w:szCs w:val="24"/>
        </w:rPr>
        <w:t>.</w:t>
      </w:r>
    </w:p>
    <w:p w14:paraId="1DB4BB29" w14:textId="366FB157" w:rsidR="007D3786" w:rsidRPr="007A1519" w:rsidRDefault="007D3786" w:rsidP="00B7534C">
      <w:pPr>
        <w:pStyle w:val="ListParagraph"/>
        <w:numPr>
          <w:ilvl w:val="0"/>
          <w:numId w:val="47"/>
        </w:numPr>
        <w:spacing w:after="160" w:line="259" w:lineRule="auto"/>
        <w:jc w:val="both"/>
        <w:rPr>
          <w:rFonts w:ascii="Segoe UI" w:eastAsia="Calibri" w:hAnsi="Segoe UI" w:cs="Segoe UI"/>
          <w:sz w:val="24"/>
          <w:szCs w:val="24"/>
        </w:rPr>
      </w:pPr>
      <w:r w:rsidRPr="007A1519">
        <w:rPr>
          <w:rFonts w:ascii="Segoe UI" w:eastAsia="Calibri" w:hAnsi="Segoe UI" w:cs="Segoe UI"/>
          <w:b/>
          <w:sz w:val="24"/>
          <w:szCs w:val="24"/>
        </w:rPr>
        <w:t xml:space="preserve">BÁO CÁO HỖ TRỢ: </w:t>
      </w:r>
      <w:r w:rsidRPr="007A1519">
        <w:rPr>
          <w:rFonts w:ascii="Segoe UI" w:eastAsia="Calibri" w:hAnsi="Segoe UI" w:cs="Segoe UI"/>
          <w:sz w:val="24"/>
          <w:szCs w:val="24"/>
        </w:rPr>
        <w:t>Vào ngày 05 hàng tháng,</w:t>
      </w:r>
      <w:r w:rsidRPr="007A1519">
        <w:rPr>
          <w:rFonts w:ascii="Segoe UI" w:eastAsia="Calibri" w:hAnsi="Segoe UI" w:cs="Segoe UI"/>
          <w:b/>
          <w:sz w:val="24"/>
          <w:szCs w:val="24"/>
        </w:rPr>
        <w:t xml:space="preserve"> </w:t>
      </w:r>
      <w:r w:rsidRPr="007A1519">
        <w:rPr>
          <w:rFonts w:ascii="Segoe UI" w:eastAsia="Calibri" w:hAnsi="Segoe UI" w:cs="Segoe UI"/>
          <w:sz w:val="24"/>
          <w:szCs w:val="24"/>
        </w:rPr>
        <w:t>Trung tâm sẽ cung cấp các báo cáo phân tích thống kê liên quan đến yêu cầu hỗ trợ cho Khách hàng</w:t>
      </w:r>
    </w:p>
    <w:p w14:paraId="397CD6CE"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Tổng số cuộc gọi, theo mức độ ưu tiên, bởi các nhà phân phối</w:t>
      </w:r>
    </w:p>
    <w:p w14:paraId="05497E8C"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Tổng số cuộc gọi được giải quyết ngay</w:t>
      </w:r>
    </w:p>
    <w:p w14:paraId="6F886EF0"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Tổng số cuộc gọi được giải quyết trong các mục tiêu dịch vụ, theo mức độ ưu tiên, bởi các nhà phân phối</w:t>
      </w:r>
    </w:p>
    <w:p w14:paraId="6014E239"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Tổng số cuộc gọi được giải quyết trên các mục tiêu dịch vụ, theo mức độ ưu tiên, bởi các nhà phân phối</w:t>
      </w:r>
    </w:p>
    <w:p w14:paraId="1C379A6C" w14:textId="77777777" w:rsidR="007D3786" w:rsidRPr="007A1519" w:rsidRDefault="007D3786" w:rsidP="00B7534C">
      <w:pPr>
        <w:numPr>
          <w:ilvl w:val="0"/>
          <w:numId w:val="23"/>
        </w:numPr>
        <w:tabs>
          <w:tab w:val="clear" w:pos="1080"/>
        </w:tabs>
        <w:spacing w:after="160"/>
        <w:ind w:left="1440"/>
        <w:contextualSpacing/>
        <w:jc w:val="both"/>
        <w:rPr>
          <w:rFonts w:ascii="Segoe UI" w:eastAsia="MS Mincho" w:hAnsi="Segoe UI" w:cs="Segoe UI"/>
          <w:sz w:val="24"/>
          <w:szCs w:val="24"/>
        </w:rPr>
      </w:pPr>
      <w:r w:rsidRPr="007A1519">
        <w:rPr>
          <w:rFonts w:ascii="Segoe UI" w:eastAsia="MS Mincho" w:hAnsi="Segoe UI" w:cs="Segoe UI"/>
          <w:sz w:val="24"/>
          <w:szCs w:val="24"/>
        </w:rPr>
        <w:t>Thời gian trung bình để giải quyết cuộc gọi đóng theo tháng, YTD, theo mức độ ưu tiên, phân phối</w:t>
      </w:r>
    </w:p>
    <w:p w14:paraId="5A9A241F" w14:textId="72962E19" w:rsidR="007D3786" w:rsidRPr="007A1519" w:rsidRDefault="007D3786" w:rsidP="00B7534C">
      <w:pPr>
        <w:pStyle w:val="ListParagraph"/>
        <w:numPr>
          <w:ilvl w:val="0"/>
          <w:numId w:val="47"/>
        </w:numPr>
        <w:spacing w:after="160" w:line="259" w:lineRule="auto"/>
        <w:jc w:val="both"/>
        <w:rPr>
          <w:rFonts w:ascii="Segoe UI" w:eastAsia="Calibri" w:hAnsi="Segoe UI" w:cs="Segoe UI"/>
          <w:b/>
          <w:sz w:val="24"/>
          <w:szCs w:val="24"/>
        </w:rPr>
      </w:pPr>
      <w:r w:rsidRPr="007A1519">
        <w:rPr>
          <w:rFonts w:ascii="Segoe UI" w:eastAsia="Calibri" w:hAnsi="Segoe UI" w:cs="Segoe UI"/>
          <w:b/>
          <w:sz w:val="24"/>
          <w:szCs w:val="24"/>
        </w:rPr>
        <w:t>PHẠM VI HỖ TRỢ CẤP 1</w:t>
      </w:r>
    </w:p>
    <w:p w14:paraId="66689FC3" w14:textId="06735931" w:rsidR="007D3786" w:rsidRPr="007A1519" w:rsidRDefault="007D3786" w:rsidP="007E6584">
      <w:pPr>
        <w:spacing w:after="160" w:line="259" w:lineRule="auto"/>
        <w:ind w:left="360"/>
        <w:jc w:val="both"/>
        <w:rPr>
          <w:rFonts w:ascii="Segoe UI" w:eastAsia="Calibri" w:hAnsi="Segoe UI" w:cs="Segoe UI"/>
          <w:sz w:val="24"/>
          <w:szCs w:val="24"/>
        </w:rPr>
      </w:pPr>
      <w:r w:rsidRPr="007A1519">
        <w:rPr>
          <w:rFonts w:ascii="Segoe UI" w:eastAsia="Calibri" w:hAnsi="Segoe UI" w:cs="Segoe UI"/>
          <w:b/>
          <w:sz w:val="24"/>
          <w:szCs w:val="24"/>
        </w:rPr>
        <w:t xml:space="preserve">Phạm </w:t>
      </w:r>
      <w:proofErr w:type="gramStart"/>
      <w:r w:rsidRPr="007A1519">
        <w:rPr>
          <w:rFonts w:ascii="Segoe UI" w:eastAsia="Calibri" w:hAnsi="Segoe UI" w:cs="Segoe UI"/>
          <w:b/>
          <w:sz w:val="24"/>
          <w:szCs w:val="24"/>
        </w:rPr>
        <w:t>vi</w:t>
      </w:r>
      <w:proofErr w:type="gramEnd"/>
      <w:r w:rsidRPr="007A1519">
        <w:rPr>
          <w:rFonts w:ascii="Segoe UI" w:eastAsia="Calibri" w:hAnsi="Segoe UI" w:cs="Segoe UI"/>
          <w:b/>
          <w:sz w:val="24"/>
          <w:szCs w:val="24"/>
        </w:rPr>
        <w:t xml:space="preserve"> nghiệp vụ hỗ trợ cấp 1</w:t>
      </w:r>
    </w:p>
    <w:p w14:paraId="56C5E843" w14:textId="77777777" w:rsidR="007D3786" w:rsidRPr="007A1519" w:rsidRDefault="007D3786" w:rsidP="00B7534C">
      <w:pPr>
        <w:numPr>
          <w:ilvl w:val="0"/>
          <w:numId w:val="24"/>
        </w:numPr>
        <w:spacing w:after="160" w:line="259" w:lineRule="auto"/>
        <w:ind w:left="720"/>
        <w:contextualSpacing/>
        <w:jc w:val="both"/>
        <w:rPr>
          <w:rFonts w:ascii="Segoe UI" w:eastAsia="MS Mincho" w:hAnsi="Segoe UI" w:cs="Segoe UI"/>
          <w:b/>
          <w:sz w:val="24"/>
          <w:szCs w:val="24"/>
        </w:rPr>
      </w:pPr>
      <w:r w:rsidRPr="007A1519">
        <w:rPr>
          <w:rFonts w:ascii="Segoe UI" w:eastAsia="MS Mincho" w:hAnsi="Segoe UI" w:cs="Segoe UI"/>
          <w:sz w:val="24"/>
          <w:szCs w:val="24"/>
        </w:rPr>
        <w:t>Tiếp nhận các yêu cầu hỗ trợ từ người dùng liên quan đến phần mềm ứng dụng mà DMSpro cung cấp</w:t>
      </w:r>
    </w:p>
    <w:p w14:paraId="016C25D0" w14:textId="77777777" w:rsidR="007D3786" w:rsidRPr="007A1519" w:rsidRDefault="007D3786" w:rsidP="00B7534C">
      <w:pPr>
        <w:numPr>
          <w:ilvl w:val="0"/>
          <w:numId w:val="24"/>
        </w:numPr>
        <w:spacing w:after="160" w:line="259" w:lineRule="auto"/>
        <w:ind w:left="720"/>
        <w:contextualSpacing/>
        <w:rPr>
          <w:rFonts w:ascii="Segoe UI" w:eastAsia="MS Mincho" w:hAnsi="Segoe UI" w:cs="Segoe UI"/>
          <w:sz w:val="24"/>
          <w:szCs w:val="24"/>
        </w:rPr>
      </w:pPr>
      <w:r w:rsidRPr="007A1519">
        <w:rPr>
          <w:rFonts w:ascii="Segoe UI" w:eastAsia="MS Mincho" w:hAnsi="Segoe UI" w:cs="Segoe UI"/>
          <w:sz w:val="24"/>
          <w:szCs w:val="24"/>
        </w:rPr>
        <w:t>Giải đáp thắc mắc của người dùng về qui trình nghiệp vụ</w:t>
      </w:r>
    </w:p>
    <w:p w14:paraId="2CF35D61" w14:textId="77777777" w:rsidR="007D3786" w:rsidRPr="007A1519" w:rsidRDefault="007D3786" w:rsidP="00B7534C">
      <w:pPr>
        <w:numPr>
          <w:ilvl w:val="0"/>
          <w:numId w:val="24"/>
        </w:numPr>
        <w:spacing w:after="160" w:line="259" w:lineRule="auto"/>
        <w:ind w:left="720"/>
        <w:contextualSpacing/>
        <w:rPr>
          <w:rFonts w:ascii="Segoe UI" w:eastAsia="MS Mincho" w:hAnsi="Segoe UI" w:cs="Segoe UI"/>
          <w:sz w:val="24"/>
          <w:szCs w:val="24"/>
        </w:rPr>
      </w:pPr>
      <w:r w:rsidRPr="007A1519">
        <w:rPr>
          <w:rFonts w:ascii="Segoe UI" w:eastAsia="MS Mincho" w:hAnsi="Segoe UI" w:cs="Segoe UI"/>
          <w:sz w:val="24"/>
          <w:szCs w:val="24"/>
        </w:rPr>
        <w:t xml:space="preserve">Hỗ trợ khắc phục lỗi làm sai của người dùng, lỗi nhập liệu của người dùng </w:t>
      </w:r>
    </w:p>
    <w:p w14:paraId="0F520A4A" w14:textId="77777777" w:rsidR="007D3786" w:rsidRPr="007A1519" w:rsidRDefault="007D3786" w:rsidP="00B7534C">
      <w:pPr>
        <w:numPr>
          <w:ilvl w:val="0"/>
          <w:numId w:val="24"/>
        </w:numPr>
        <w:spacing w:after="160" w:line="259" w:lineRule="auto"/>
        <w:ind w:left="720"/>
        <w:contextualSpacing/>
        <w:rPr>
          <w:rFonts w:ascii="Segoe UI" w:eastAsia="MS Mincho" w:hAnsi="Segoe UI" w:cs="Segoe UI"/>
          <w:sz w:val="24"/>
          <w:szCs w:val="24"/>
        </w:rPr>
      </w:pPr>
      <w:r w:rsidRPr="007A1519">
        <w:rPr>
          <w:rFonts w:ascii="Segoe UI" w:eastAsia="MS Mincho" w:hAnsi="Segoe UI" w:cs="Segoe UI"/>
          <w:sz w:val="24"/>
          <w:szCs w:val="24"/>
        </w:rPr>
        <w:t>Ghi nhận &amp; tổng hợp ý kiến người dùng về hệ thống</w:t>
      </w:r>
    </w:p>
    <w:p w14:paraId="596172C4" w14:textId="77777777" w:rsidR="007D3786" w:rsidRPr="007A1519" w:rsidRDefault="007D3786" w:rsidP="00B7534C">
      <w:pPr>
        <w:numPr>
          <w:ilvl w:val="0"/>
          <w:numId w:val="24"/>
        </w:numPr>
        <w:spacing w:after="160" w:line="259" w:lineRule="auto"/>
        <w:ind w:left="720"/>
        <w:contextualSpacing/>
        <w:rPr>
          <w:rFonts w:ascii="Segoe UI" w:eastAsia="MS Mincho" w:hAnsi="Segoe UI" w:cs="Segoe UI"/>
          <w:sz w:val="24"/>
          <w:szCs w:val="24"/>
        </w:rPr>
      </w:pPr>
      <w:r w:rsidRPr="007A1519">
        <w:rPr>
          <w:rFonts w:ascii="Segoe UI" w:eastAsia="MS Mincho" w:hAnsi="Segoe UI" w:cs="Segoe UI"/>
          <w:sz w:val="24"/>
          <w:szCs w:val="24"/>
        </w:rPr>
        <w:t>Thông báo cho khách hàng khi có sự cập nhập &amp; thay đổi trên hệ thống</w:t>
      </w:r>
    </w:p>
    <w:p w14:paraId="0A7C9C0A" w14:textId="77777777" w:rsidR="007D3786" w:rsidRPr="007A1519" w:rsidRDefault="007D3786" w:rsidP="00B7534C">
      <w:pPr>
        <w:numPr>
          <w:ilvl w:val="0"/>
          <w:numId w:val="24"/>
        </w:numPr>
        <w:spacing w:after="160" w:line="259" w:lineRule="auto"/>
        <w:ind w:left="720"/>
        <w:contextualSpacing/>
        <w:rPr>
          <w:rFonts w:ascii="Segoe UI" w:eastAsia="MS Mincho" w:hAnsi="Segoe UI" w:cs="Segoe UI"/>
          <w:sz w:val="24"/>
          <w:szCs w:val="24"/>
        </w:rPr>
      </w:pPr>
      <w:r w:rsidRPr="007A1519">
        <w:rPr>
          <w:rFonts w:ascii="Segoe UI" w:eastAsia="MS Mincho" w:hAnsi="Segoe UI" w:cs="Segoe UI"/>
          <w:sz w:val="24"/>
          <w:szCs w:val="24"/>
        </w:rPr>
        <w:t>Cung cấp tài liệu đào tạo (hướng dẫn sử dụng, xử lý tình huống thường gặp về xác lỗi phổ biến) cho người dùng</w:t>
      </w:r>
    </w:p>
    <w:p w14:paraId="697AEAB8" w14:textId="77777777" w:rsidR="007D3786" w:rsidRPr="007A1519" w:rsidRDefault="007D3786" w:rsidP="00B7534C">
      <w:pPr>
        <w:numPr>
          <w:ilvl w:val="0"/>
          <w:numId w:val="24"/>
        </w:numPr>
        <w:spacing w:after="160" w:line="259" w:lineRule="auto"/>
        <w:ind w:left="720"/>
        <w:contextualSpacing/>
        <w:rPr>
          <w:rFonts w:ascii="Segoe UI" w:eastAsia="MS Mincho" w:hAnsi="Segoe UI" w:cs="Segoe UI"/>
          <w:sz w:val="24"/>
          <w:szCs w:val="24"/>
        </w:rPr>
      </w:pPr>
      <w:r w:rsidRPr="007A1519">
        <w:rPr>
          <w:rFonts w:ascii="Segoe UI" w:eastAsia="MS Mincho" w:hAnsi="Segoe UI" w:cs="Segoe UI"/>
          <w:sz w:val="24"/>
          <w:szCs w:val="24"/>
        </w:rPr>
        <w:t>Theo dõi tình trạng hệ thống các ứng dụng để thông báo nhanh cho các bên có liên quan khi có sự cố xảy ra</w:t>
      </w:r>
    </w:p>
    <w:p w14:paraId="2B8B92CD" w14:textId="77777777" w:rsidR="007D3786" w:rsidRPr="007A1519" w:rsidRDefault="007D3786" w:rsidP="00B7534C">
      <w:pPr>
        <w:numPr>
          <w:ilvl w:val="0"/>
          <w:numId w:val="24"/>
        </w:numPr>
        <w:spacing w:after="160" w:line="259" w:lineRule="auto"/>
        <w:ind w:left="720"/>
        <w:contextualSpacing/>
        <w:rPr>
          <w:rFonts w:ascii="Segoe UI" w:eastAsia="MS Mincho" w:hAnsi="Segoe UI" w:cs="Segoe UI"/>
          <w:sz w:val="24"/>
          <w:szCs w:val="24"/>
        </w:rPr>
      </w:pPr>
      <w:r w:rsidRPr="007A1519">
        <w:rPr>
          <w:rFonts w:ascii="Segoe UI" w:eastAsia="MS Mincho" w:hAnsi="Segoe UI" w:cs="Segoe UI"/>
          <w:sz w:val="24"/>
          <w:szCs w:val="24"/>
        </w:rPr>
        <w:t>Làm bảng phân tích và mô tả lỗi của hệ thống &amp; Escalate Ticket qua hỗ trợ cấp 2</w:t>
      </w:r>
    </w:p>
    <w:p w14:paraId="108F17FF" w14:textId="77777777" w:rsidR="007E6584" w:rsidRPr="007A1519" w:rsidRDefault="007E6584" w:rsidP="007E6584">
      <w:pPr>
        <w:spacing w:after="160" w:line="259" w:lineRule="auto"/>
        <w:ind w:left="720"/>
        <w:contextualSpacing/>
        <w:rPr>
          <w:rFonts w:ascii="Segoe UI" w:eastAsia="MS Mincho" w:hAnsi="Segoe UI" w:cs="Segoe UI"/>
          <w:sz w:val="24"/>
          <w:szCs w:val="24"/>
        </w:rPr>
      </w:pPr>
    </w:p>
    <w:p w14:paraId="248B82EA" w14:textId="77777777" w:rsidR="007D3786" w:rsidRPr="007A1519" w:rsidRDefault="007D3786" w:rsidP="007E6584">
      <w:pPr>
        <w:spacing w:after="160" w:line="259" w:lineRule="auto"/>
        <w:ind w:left="360"/>
        <w:jc w:val="both"/>
        <w:rPr>
          <w:rFonts w:ascii="Segoe UI" w:eastAsia="Calibri" w:hAnsi="Segoe UI" w:cs="Segoe UI"/>
          <w:b/>
          <w:sz w:val="24"/>
          <w:szCs w:val="24"/>
        </w:rPr>
      </w:pPr>
      <w:r w:rsidRPr="007A1519">
        <w:rPr>
          <w:rFonts w:ascii="Segoe UI" w:eastAsia="Calibri" w:hAnsi="Segoe UI" w:cs="Segoe UI"/>
          <w:b/>
          <w:sz w:val="24"/>
          <w:szCs w:val="24"/>
        </w:rPr>
        <w:t xml:space="preserve">Các công việc không bao gồm trong phạm </w:t>
      </w:r>
      <w:proofErr w:type="gramStart"/>
      <w:r w:rsidRPr="007A1519">
        <w:rPr>
          <w:rFonts w:ascii="Segoe UI" w:eastAsia="Calibri" w:hAnsi="Segoe UI" w:cs="Segoe UI"/>
          <w:b/>
          <w:sz w:val="24"/>
          <w:szCs w:val="24"/>
        </w:rPr>
        <w:t>vi</w:t>
      </w:r>
      <w:proofErr w:type="gramEnd"/>
      <w:r w:rsidRPr="007A1519">
        <w:rPr>
          <w:rFonts w:ascii="Segoe UI" w:eastAsia="Calibri" w:hAnsi="Segoe UI" w:cs="Segoe UI"/>
          <w:b/>
          <w:sz w:val="24"/>
          <w:szCs w:val="24"/>
        </w:rPr>
        <w:t xml:space="preserve"> hỗ trợ cấp 1</w:t>
      </w:r>
    </w:p>
    <w:p w14:paraId="172A0694" w14:textId="77777777" w:rsidR="007D3786" w:rsidRPr="007A1519" w:rsidRDefault="007D3786"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Huấn luyện cho người dùng mới</w:t>
      </w:r>
    </w:p>
    <w:p w14:paraId="424B1EC0" w14:textId="77777777" w:rsidR="007D3786" w:rsidRPr="007A1519" w:rsidRDefault="007D3786"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Huấn luyện lại cho người dùng sau khi đã có biên bản bàn giao kết quả triển khai (thời điểm kết thúc triển khai)</w:t>
      </w:r>
    </w:p>
    <w:p w14:paraId="56E7946C" w14:textId="77777777" w:rsidR="007D3786" w:rsidRPr="007A1519" w:rsidRDefault="007D3786"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 xml:space="preserve">Cài đặt thêm các tính năng không bao gồm trong phạm </w:t>
      </w:r>
      <w:proofErr w:type="gramStart"/>
      <w:r w:rsidRPr="007A1519">
        <w:rPr>
          <w:rFonts w:ascii="Segoe UI" w:eastAsia="MS Mincho" w:hAnsi="Segoe UI" w:cs="Segoe UI"/>
          <w:sz w:val="24"/>
          <w:szCs w:val="24"/>
          <w:lang w:eastAsia="ja-JP"/>
        </w:rPr>
        <w:t>vi</w:t>
      </w:r>
      <w:proofErr w:type="gramEnd"/>
      <w:r w:rsidRPr="007A1519">
        <w:rPr>
          <w:rFonts w:ascii="Segoe UI" w:eastAsia="MS Mincho" w:hAnsi="Segoe UI" w:cs="Segoe UI"/>
          <w:sz w:val="24"/>
          <w:szCs w:val="24"/>
          <w:lang w:eastAsia="ja-JP"/>
        </w:rPr>
        <w:t xml:space="preserve"> công việc của dự án.</w:t>
      </w:r>
    </w:p>
    <w:p w14:paraId="0D35E9ED" w14:textId="77777777" w:rsidR="007D3786" w:rsidRPr="007A1519" w:rsidRDefault="007D3786"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Cập nhập, tạo lại dữ liệu bán hàng (danh sách khách hàng, tuyến bán hàng, vận hành MDM)</w:t>
      </w:r>
    </w:p>
    <w:p w14:paraId="685BD1C8" w14:textId="77777777" w:rsidR="007D3786" w:rsidRPr="007A1519" w:rsidRDefault="007D3786"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 xml:space="preserve">Hỗ trợ các phần cứng không mua từ dự </w:t>
      </w:r>
      <w:proofErr w:type="gramStart"/>
      <w:r w:rsidRPr="007A1519">
        <w:rPr>
          <w:rFonts w:ascii="Segoe UI" w:eastAsia="MS Mincho" w:hAnsi="Segoe UI" w:cs="Segoe UI"/>
          <w:sz w:val="24"/>
          <w:szCs w:val="24"/>
          <w:lang w:eastAsia="ja-JP"/>
        </w:rPr>
        <w:t>án</w:t>
      </w:r>
      <w:proofErr w:type="gramEnd"/>
      <w:r w:rsidRPr="007A1519">
        <w:rPr>
          <w:rFonts w:ascii="Segoe UI" w:eastAsia="MS Mincho" w:hAnsi="Segoe UI" w:cs="Segoe UI"/>
          <w:sz w:val="24"/>
          <w:szCs w:val="24"/>
          <w:lang w:eastAsia="ja-JP"/>
        </w:rPr>
        <w:t xml:space="preserve"> nhưng có cái đặt phần mềm cung cấp bởi dự án.</w:t>
      </w:r>
    </w:p>
    <w:p w14:paraId="258BD7B3" w14:textId="77777777" w:rsidR="007D3786" w:rsidRPr="007A1519" w:rsidRDefault="007D3786"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Chuyển số liệu hiện có từ nhà phân phối này sang nhà phân phối khác</w:t>
      </w:r>
    </w:p>
    <w:p w14:paraId="00DEB30A" w14:textId="77777777" w:rsidR="007D3786" w:rsidRPr="007A1519" w:rsidRDefault="007D3786"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Sát nhập số liệu của hai hoặc nhiều nhà phân phối.</w:t>
      </w:r>
    </w:p>
    <w:p w14:paraId="7A874545" w14:textId="77777777" w:rsidR="007D3786" w:rsidRPr="007A1519" w:rsidRDefault="007D3786"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Các yêu cầu liên quan đến truy xuất, cập nhập dữ liệu liên quan đến database</w:t>
      </w:r>
    </w:p>
    <w:p w14:paraId="0DD7964B" w14:textId="77777777" w:rsidR="007D3786" w:rsidRPr="007A1519" w:rsidRDefault="007D3786" w:rsidP="007D3786">
      <w:pPr>
        <w:widowControl w:val="0"/>
        <w:spacing w:before="120" w:after="120" w:line="276" w:lineRule="auto"/>
        <w:ind w:left="1440"/>
        <w:contextualSpacing/>
        <w:jc w:val="both"/>
        <w:rPr>
          <w:rFonts w:ascii="Segoe UI" w:eastAsia="MS Mincho" w:hAnsi="Segoe UI" w:cs="Segoe UI"/>
          <w:sz w:val="24"/>
          <w:szCs w:val="24"/>
          <w:lang w:eastAsia="ja-JP"/>
        </w:rPr>
      </w:pPr>
    </w:p>
    <w:p w14:paraId="22AD6BF4" w14:textId="77777777" w:rsidR="007D3786" w:rsidRPr="00BB50A1" w:rsidRDefault="007D3786" w:rsidP="007E6584">
      <w:pPr>
        <w:pStyle w:val="Heading4"/>
        <w:spacing w:line="276" w:lineRule="auto"/>
        <w:ind w:left="1498" w:hanging="1138"/>
        <w:jc w:val="both"/>
        <w:rPr>
          <w:rFonts w:cs="Segoe UI"/>
        </w:rPr>
      </w:pPr>
      <w:r w:rsidRPr="00475558">
        <w:rPr>
          <w:rFonts w:cs="Segoe UI"/>
        </w:rPr>
        <w:t>HỖ TR</w:t>
      </w:r>
      <w:r w:rsidRPr="00BB50A1">
        <w:rPr>
          <w:rFonts w:cs="Segoe UI"/>
        </w:rPr>
        <w:t>Ợ CẤP 2 (LEVEL 2 SUPPORT)</w:t>
      </w:r>
    </w:p>
    <w:p w14:paraId="721325A9" w14:textId="77777777" w:rsidR="007D3786" w:rsidRPr="007A1519" w:rsidRDefault="007D3786" w:rsidP="00B7534C">
      <w:pPr>
        <w:numPr>
          <w:ilvl w:val="0"/>
          <w:numId w:val="21"/>
        </w:numPr>
        <w:spacing w:after="160" w:line="259" w:lineRule="auto"/>
        <w:ind w:left="1080"/>
        <w:contextualSpacing/>
        <w:jc w:val="both"/>
        <w:rPr>
          <w:rFonts w:ascii="Segoe UI" w:eastAsia="MS Mincho" w:hAnsi="Segoe UI" w:cs="Segoe UI"/>
          <w:sz w:val="24"/>
          <w:szCs w:val="24"/>
        </w:rPr>
      </w:pPr>
      <w:r w:rsidRPr="007A1519">
        <w:rPr>
          <w:rFonts w:ascii="Segoe UI" w:eastAsia="MS Mincho" w:hAnsi="Segoe UI" w:cs="Segoe UI"/>
          <w:sz w:val="24"/>
          <w:szCs w:val="24"/>
        </w:rPr>
        <w:t xml:space="preserve">Là các chuyên viên kỹ thuật nắm rõ thiết kế hệ thống &amp; có nhiều kinh nghiệm hơn đội hỗ trợ cấp 1. </w:t>
      </w:r>
    </w:p>
    <w:p w14:paraId="6398C32C" w14:textId="77777777" w:rsidR="007D3786" w:rsidRPr="007A1519" w:rsidRDefault="007D3786" w:rsidP="00B7534C">
      <w:pPr>
        <w:numPr>
          <w:ilvl w:val="0"/>
          <w:numId w:val="21"/>
        </w:numPr>
        <w:spacing w:after="160" w:line="259" w:lineRule="auto"/>
        <w:ind w:left="1080"/>
        <w:contextualSpacing/>
        <w:jc w:val="both"/>
        <w:rPr>
          <w:rFonts w:ascii="Segoe UI" w:eastAsia="MS Mincho" w:hAnsi="Segoe UI" w:cs="Segoe UI"/>
          <w:sz w:val="24"/>
          <w:szCs w:val="24"/>
        </w:rPr>
      </w:pPr>
      <w:r w:rsidRPr="007A1519">
        <w:rPr>
          <w:rFonts w:ascii="Segoe UI" w:eastAsia="MS Mincho" w:hAnsi="Segoe UI" w:cs="Segoe UI"/>
          <w:sz w:val="24"/>
          <w:szCs w:val="24"/>
        </w:rPr>
        <w:t>Tiếp nhận các yêu cầu cần Hỗ trợ từ bộ phận hỗ trợ cấp 1, hỗ trợ xử lý để đảm bảo chất lượng dịch vụ đã cam kết với khách hàng (SLA support)</w:t>
      </w:r>
    </w:p>
    <w:p w14:paraId="768455B5" w14:textId="77777777" w:rsidR="007D3786" w:rsidRPr="007A1519" w:rsidRDefault="007D3786" w:rsidP="00B7534C">
      <w:pPr>
        <w:numPr>
          <w:ilvl w:val="0"/>
          <w:numId w:val="21"/>
        </w:numPr>
        <w:spacing w:after="160" w:line="259" w:lineRule="auto"/>
        <w:ind w:left="1080"/>
        <w:contextualSpacing/>
        <w:jc w:val="both"/>
        <w:rPr>
          <w:rFonts w:ascii="Segoe UI" w:eastAsia="MS Mincho" w:hAnsi="Segoe UI" w:cs="Segoe UI"/>
          <w:sz w:val="24"/>
          <w:szCs w:val="24"/>
        </w:rPr>
      </w:pPr>
      <w:r w:rsidRPr="007A1519">
        <w:rPr>
          <w:rFonts w:ascii="Segoe UI" w:eastAsia="MS Mincho" w:hAnsi="Segoe UI" w:cs="Segoe UI"/>
          <w:sz w:val="24"/>
          <w:szCs w:val="24"/>
        </w:rPr>
        <w:t xml:space="preserve">Đối với các sự cố mà bộ phận hỗ trợ cấp 2 không giải quyết được. Bộ phận hỗ trợ cấp 2 sẽ liên hệ với với nhà sản xuất để hỗ trợ tư vấn giải quyết </w:t>
      </w:r>
    </w:p>
    <w:p w14:paraId="34046025" w14:textId="77777777" w:rsidR="00935500" w:rsidRPr="007A1519" w:rsidRDefault="00935500" w:rsidP="00B7534C">
      <w:pPr>
        <w:pStyle w:val="ListParagraph"/>
        <w:numPr>
          <w:ilvl w:val="0"/>
          <w:numId w:val="48"/>
        </w:numPr>
        <w:spacing w:after="160" w:line="259" w:lineRule="auto"/>
        <w:jc w:val="both"/>
        <w:rPr>
          <w:rFonts w:ascii="Segoe UI" w:eastAsia="Calibri" w:hAnsi="Segoe UI" w:cs="Segoe UI"/>
          <w:b/>
          <w:sz w:val="24"/>
          <w:szCs w:val="24"/>
        </w:rPr>
      </w:pPr>
      <w:r w:rsidRPr="007A1519">
        <w:rPr>
          <w:rFonts w:ascii="Segoe UI" w:eastAsia="Calibri" w:hAnsi="Segoe UI" w:cs="Segoe UI"/>
          <w:b/>
          <w:sz w:val="24"/>
          <w:szCs w:val="24"/>
        </w:rPr>
        <w:t>PHẠM VI HỖ TRỢ CẤP 2</w:t>
      </w:r>
    </w:p>
    <w:p w14:paraId="26E947C1" w14:textId="77777777" w:rsidR="00935500" w:rsidRPr="007A1519" w:rsidRDefault="00935500" w:rsidP="00935500">
      <w:pPr>
        <w:spacing w:after="160" w:line="259" w:lineRule="auto"/>
        <w:ind w:left="360"/>
        <w:jc w:val="both"/>
        <w:rPr>
          <w:rFonts w:ascii="Segoe UI" w:eastAsia="Calibri" w:hAnsi="Segoe UI" w:cs="Segoe UI"/>
          <w:b/>
          <w:sz w:val="24"/>
          <w:szCs w:val="24"/>
        </w:rPr>
      </w:pPr>
      <w:r w:rsidRPr="007A1519">
        <w:rPr>
          <w:rFonts w:ascii="Segoe UI" w:eastAsia="Calibri" w:hAnsi="Segoe UI" w:cs="Segoe UI"/>
          <w:b/>
          <w:sz w:val="24"/>
          <w:szCs w:val="24"/>
        </w:rPr>
        <w:t xml:space="preserve">Phạm </w:t>
      </w:r>
      <w:proofErr w:type="gramStart"/>
      <w:r w:rsidRPr="007A1519">
        <w:rPr>
          <w:rFonts w:ascii="Segoe UI" w:eastAsia="Calibri" w:hAnsi="Segoe UI" w:cs="Segoe UI"/>
          <w:b/>
          <w:sz w:val="24"/>
          <w:szCs w:val="24"/>
        </w:rPr>
        <w:t>vi</w:t>
      </w:r>
      <w:proofErr w:type="gramEnd"/>
      <w:r w:rsidRPr="007A1519">
        <w:rPr>
          <w:rFonts w:ascii="Segoe UI" w:eastAsia="Calibri" w:hAnsi="Segoe UI" w:cs="Segoe UI"/>
          <w:b/>
          <w:sz w:val="24"/>
          <w:szCs w:val="24"/>
        </w:rPr>
        <w:t xml:space="preserve"> nghiệp vụ hỗ trợ cấp 2</w:t>
      </w:r>
    </w:p>
    <w:p w14:paraId="5E72888F" w14:textId="77777777" w:rsidR="00935500" w:rsidRPr="007A1519" w:rsidRDefault="00935500" w:rsidP="00B7534C">
      <w:pPr>
        <w:numPr>
          <w:ilvl w:val="0"/>
          <w:numId w:val="24"/>
        </w:numPr>
        <w:spacing w:after="160" w:line="259" w:lineRule="auto"/>
        <w:ind w:left="720"/>
        <w:contextualSpacing/>
        <w:jc w:val="both"/>
        <w:rPr>
          <w:rFonts w:ascii="Segoe UI" w:eastAsia="MS Mincho" w:hAnsi="Segoe UI" w:cs="Segoe UI"/>
          <w:sz w:val="24"/>
          <w:szCs w:val="24"/>
        </w:rPr>
      </w:pPr>
      <w:r w:rsidRPr="007A1519">
        <w:rPr>
          <w:rFonts w:ascii="Segoe UI" w:eastAsia="MS Mincho" w:hAnsi="Segoe UI" w:cs="Segoe UI"/>
          <w:sz w:val="24"/>
          <w:szCs w:val="24"/>
        </w:rPr>
        <w:t>Hỗ trợ tư vấn kỹ thuật</w:t>
      </w:r>
    </w:p>
    <w:p w14:paraId="6AEDC0CB"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MS Mincho" w:hAnsi="Segoe UI" w:cs="Segoe UI"/>
          <w:sz w:val="24"/>
          <w:szCs w:val="24"/>
        </w:rPr>
        <w:t>Tiếp nhận các yêu cầu cần hỗ trợ về hệ thống từ bộ phận hỗ trợ cấp 1</w:t>
      </w:r>
    </w:p>
    <w:p w14:paraId="3E0A2CB3"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MS Mincho" w:hAnsi="Segoe UI" w:cs="Segoe UI"/>
          <w:sz w:val="24"/>
          <w:szCs w:val="24"/>
        </w:rPr>
        <w:t>Hỗ trợ tư vấn cho đội hỗ trợ cấp 1 kiến thức để giải quyết các yêu cầu từ khách hàng</w:t>
      </w:r>
    </w:p>
    <w:p w14:paraId="276199BC"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MS Mincho" w:hAnsi="Segoe UI" w:cs="Segoe UI"/>
          <w:sz w:val="24"/>
          <w:szCs w:val="24"/>
        </w:rPr>
        <w:t>Hỗ trợ tư vấn cho đội hỗ trợ cấp 1 các xử lý tình huống để ngăn chặn lỗi trong tương lai</w:t>
      </w:r>
    </w:p>
    <w:p w14:paraId="66537871"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MS Mincho" w:hAnsi="Segoe UI" w:cs="Segoe UI"/>
          <w:sz w:val="24"/>
          <w:szCs w:val="24"/>
        </w:rPr>
        <w:t>Phân tích, đánh giá mức độ ảnh hưởng của các yêu cầu đối với hệ thống</w:t>
      </w:r>
    </w:p>
    <w:p w14:paraId="2B407B44"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MS Mincho" w:hAnsi="Segoe UI" w:cs="Segoe UI"/>
          <w:sz w:val="24"/>
          <w:szCs w:val="24"/>
        </w:rPr>
        <w:t>Phối hợp với các bộ phận/ khách hàng để phân tích &amp; xử lý sự cố khi cần thiết</w:t>
      </w:r>
    </w:p>
    <w:p w14:paraId="63C5AEFA" w14:textId="77777777" w:rsidR="00935500" w:rsidRPr="007A1519" w:rsidRDefault="00935500" w:rsidP="00935500">
      <w:pPr>
        <w:ind w:left="1080"/>
        <w:contextualSpacing/>
        <w:rPr>
          <w:rFonts w:ascii="Segoe UI" w:eastAsia="MS Mincho" w:hAnsi="Segoe UI" w:cs="Segoe UI"/>
          <w:sz w:val="24"/>
          <w:szCs w:val="24"/>
        </w:rPr>
      </w:pPr>
    </w:p>
    <w:p w14:paraId="31D68D67" w14:textId="77777777" w:rsidR="00935500" w:rsidRPr="007A1519" w:rsidRDefault="00935500" w:rsidP="00B7534C">
      <w:pPr>
        <w:numPr>
          <w:ilvl w:val="0"/>
          <w:numId w:val="24"/>
        </w:numPr>
        <w:spacing w:after="160" w:line="259" w:lineRule="auto"/>
        <w:ind w:left="720"/>
        <w:contextualSpacing/>
        <w:jc w:val="both"/>
        <w:rPr>
          <w:rFonts w:ascii="Segoe UI" w:eastAsia="MS Mincho" w:hAnsi="Segoe UI" w:cs="Segoe UI"/>
          <w:sz w:val="24"/>
          <w:szCs w:val="24"/>
        </w:rPr>
      </w:pPr>
      <w:r w:rsidRPr="007A1519">
        <w:rPr>
          <w:rFonts w:ascii="Segoe UI" w:eastAsia="MS Mincho" w:hAnsi="Segoe UI" w:cs="Segoe UI"/>
          <w:sz w:val="24"/>
          <w:szCs w:val="24"/>
        </w:rPr>
        <w:t>Xử lý sự cố</w:t>
      </w:r>
    </w:p>
    <w:p w14:paraId="0EFB876E"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Đưa ra các giải pháp xử lý tạm thời để xử lý các sự cố phát sinh, đảm bảo hoạt động bán hàng tại nhà phân phối &amp; đội nghĩ bán hàng không bị gián đoạn trong khi chờ đợi  Nhà sản xuất sửa lỗi (Hỗ trợ cấp 3)</w:t>
      </w:r>
    </w:p>
    <w:p w14:paraId="628746B9"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Phân tích &amp; làm rõ các sự cố kỹ thuật với Nhà sản xuất, đưa ra các đề xuất vá lỗi ngăn chặn sự cố trong tương lai</w:t>
      </w:r>
    </w:p>
    <w:p w14:paraId="7AB11726"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Phối hợp với Nhà sản xuất để phân tích và đánh giá các ảnh hưởng liên quan đến hệ thống khi cần thiết</w:t>
      </w:r>
    </w:p>
    <w:p w14:paraId="76D1F4E1"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 xml:space="preserve">Phối hợp với IT để xử lý sự cố liên quan đến hardware/ network /FW /VPN /infrastructure /…  </w:t>
      </w:r>
    </w:p>
    <w:p w14:paraId="3E4AEC99" w14:textId="77777777" w:rsidR="00935500" w:rsidRPr="007A1519" w:rsidRDefault="00935500" w:rsidP="00B7534C">
      <w:pPr>
        <w:numPr>
          <w:ilvl w:val="0"/>
          <w:numId w:val="24"/>
        </w:numPr>
        <w:spacing w:after="160" w:line="259" w:lineRule="auto"/>
        <w:ind w:left="720"/>
        <w:contextualSpacing/>
        <w:jc w:val="both"/>
        <w:rPr>
          <w:rFonts w:ascii="Segoe UI" w:eastAsia="MS Mincho" w:hAnsi="Segoe UI" w:cs="Segoe UI"/>
          <w:sz w:val="24"/>
          <w:szCs w:val="24"/>
        </w:rPr>
      </w:pPr>
      <w:r w:rsidRPr="007A1519">
        <w:rPr>
          <w:rFonts w:ascii="Segoe UI" w:eastAsia="MS Mincho" w:hAnsi="Segoe UI" w:cs="Segoe UI"/>
          <w:sz w:val="24"/>
          <w:szCs w:val="24"/>
        </w:rPr>
        <w:t>Giám sát tính toàn vẹn dữ liệu</w:t>
      </w:r>
    </w:p>
    <w:p w14:paraId="5B63752F"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Theo dõi tính toàn vẹn dữ liệu giữa các ứng dụng DMS và ứng dụng trên PDA (dữ liệu nguồn, dữ liệu giao dịch)</w:t>
      </w:r>
    </w:p>
    <w:p w14:paraId="1193707B"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Hỗ trợ chiết xuất thông tin các ứng dụng có trên PDA để kiểm tra ngẫu nhiên khi có yêu cầu từ khách hàng.</w:t>
      </w:r>
    </w:p>
    <w:p w14:paraId="4D2BA62F" w14:textId="77777777" w:rsidR="00935500" w:rsidRPr="007A1519" w:rsidRDefault="00935500" w:rsidP="00B7534C">
      <w:pPr>
        <w:numPr>
          <w:ilvl w:val="0"/>
          <w:numId w:val="24"/>
        </w:numPr>
        <w:spacing w:after="160" w:line="259" w:lineRule="auto"/>
        <w:ind w:left="720"/>
        <w:contextualSpacing/>
        <w:jc w:val="both"/>
        <w:rPr>
          <w:rFonts w:ascii="Segoe UI" w:eastAsia="MS Mincho" w:hAnsi="Segoe UI" w:cs="Segoe UI"/>
          <w:sz w:val="24"/>
          <w:szCs w:val="24"/>
        </w:rPr>
      </w:pPr>
      <w:r w:rsidRPr="007A1519">
        <w:rPr>
          <w:rFonts w:ascii="Segoe UI" w:eastAsia="MS Mincho" w:hAnsi="Segoe UI" w:cs="Segoe UI"/>
          <w:sz w:val="24"/>
          <w:szCs w:val="24"/>
        </w:rPr>
        <w:t>Hỗ trợ bảo trì</w:t>
      </w:r>
    </w:p>
    <w:p w14:paraId="1E9335C3"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Quản lý hệ thống: Môi trường PRO, QAS. Kiểm tra tình trạng ổ cứng, sao lưu dữ liệu  định kỳ</w:t>
      </w:r>
    </w:p>
    <w:p w14:paraId="108247C5"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Quản lý cấu hình hệ thống: Môi trường PRO, QAS</w:t>
      </w:r>
    </w:p>
    <w:p w14:paraId="71080071"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Quản lý các thay đổi trên hệ thống: Môi trường PRO, QAS</w:t>
      </w:r>
    </w:p>
    <w:p w14:paraId="5B05F1E0" w14:textId="77777777" w:rsidR="00935500" w:rsidRPr="007A1519" w:rsidRDefault="00935500" w:rsidP="00B7534C">
      <w:pPr>
        <w:numPr>
          <w:ilvl w:val="1"/>
          <w:numId w:val="29"/>
        </w:numPr>
        <w:spacing w:after="160" w:line="259" w:lineRule="auto"/>
        <w:ind w:left="1080"/>
        <w:contextualSpacing/>
        <w:rPr>
          <w:rFonts w:ascii="Segoe UI" w:eastAsia="MS Mincho" w:hAnsi="Segoe UI" w:cs="Segoe UI"/>
          <w:sz w:val="24"/>
          <w:szCs w:val="24"/>
        </w:rPr>
      </w:pPr>
      <w:r w:rsidRPr="007A1519">
        <w:rPr>
          <w:rFonts w:ascii="Segoe UI" w:eastAsia="Times New Roman" w:hAnsi="Segoe UI" w:cs="Segoe UI"/>
          <w:sz w:val="24"/>
          <w:szCs w:val="24"/>
        </w:rPr>
        <w:t>Cập nhập các thay đổi, vá lỗi theo yêu cầu từ Nhà sản xuất</w:t>
      </w:r>
    </w:p>
    <w:p w14:paraId="0E1CFDE9" w14:textId="77777777" w:rsidR="00935500" w:rsidRPr="007A1519" w:rsidRDefault="00935500" w:rsidP="00935500">
      <w:pPr>
        <w:ind w:left="1080"/>
        <w:contextualSpacing/>
        <w:rPr>
          <w:rFonts w:ascii="Segoe UI" w:eastAsia="Calibri" w:hAnsi="Segoe UI" w:cs="Segoe UI"/>
          <w:b/>
          <w:sz w:val="24"/>
          <w:szCs w:val="24"/>
        </w:rPr>
      </w:pPr>
    </w:p>
    <w:p w14:paraId="09459DD4" w14:textId="1A2340B0" w:rsidR="00935500" w:rsidRPr="007A1519" w:rsidRDefault="00935500" w:rsidP="00935500">
      <w:pPr>
        <w:spacing w:after="160" w:line="259" w:lineRule="auto"/>
        <w:ind w:left="360"/>
        <w:jc w:val="both"/>
        <w:rPr>
          <w:rFonts w:ascii="Segoe UI" w:eastAsia="Calibri" w:hAnsi="Segoe UI" w:cs="Segoe UI"/>
          <w:b/>
          <w:sz w:val="24"/>
          <w:szCs w:val="24"/>
        </w:rPr>
      </w:pPr>
      <w:r w:rsidRPr="007A1519">
        <w:rPr>
          <w:rFonts w:ascii="Segoe UI" w:eastAsia="Calibri" w:hAnsi="Segoe UI" w:cs="Segoe UI"/>
          <w:b/>
          <w:sz w:val="24"/>
          <w:szCs w:val="24"/>
        </w:rPr>
        <w:t xml:space="preserve">Các yêu cầu ngoài phạm </w:t>
      </w:r>
      <w:proofErr w:type="gramStart"/>
      <w:r w:rsidRPr="007A1519">
        <w:rPr>
          <w:rFonts w:ascii="Segoe UI" w:eastAsia="Calibri" w:hAnsi="Segoe UI" w:cs="Segoe UI"/>
          <w:b/>
          <w:sz w:val="24"/>
          <w:szCs w:val="24"/>
        </w:rPr>
        <w:t>vi</w:t>
      </w:r>
      <w:proofErr w:type="gramEnd"/>
      <w:r w:rsidRPr="007A1519">
        <w:rPr>
          <w:rFonts w:ascii="Segoe UI" w:eastAsia="Calibri" w:hAnsi="Segoe UI" w:cs="Segoe UI"/>
          <w:b/>
          <w:sz w:val="24"/>
          <w:szCs w:val="24"/>
        </w:rPr>
        <w:t xml:space="preserve"> hỗ trợ cấp 2</w:t>
      </w:r>
    </w:p>
    <w:p w14:paraId="4EC47ABF" w14:textId="77777777" w:rsidR="00935500" w:rsidRPr="007A1519" w:rsidRDefault="00935500"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Yêu cầu thay đổi hệ thống</w:t>
      </w:r>
    </w:p>
    <w:p w14:paraId="62A5DC15" w14:textId="77777777" w:rsidR="00935500" w:rsidRPr="007A1519" w:rsidRDefault="00935500"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Chiết xuất dữ liệu theo yêu cầu</w:t>
      </w:r>
    </w:p>
    <w:p w14:paraId="0FF904A6" w14:textId="77777777" w:rsidR="00935500" w:rsidRPr="007A1519" w:rsidRDefault="00935500"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 xml:space="preserve">Cập nhập dữ liệu theo yêu cầu </w:t>
      </w:r>
    </w:p>
    <w:p w14:paraId="5F3400CF" w14:textId="77777777" w:rsidR="00935500" w:rsidRPr="007A1519" w:rsidRDefault="00935500"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Đào tạo kỹ thuật nghiệp vụ cấp 2</w:t>
      </w:r>
    </w:p>
    <w:p w14:paraId="6910015A" w14:textId="77777777" w:rsidR="00935500" w:rsidRPr="007A1519" w:rsidRDefault="00935500"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Bảo hành, bảo trì máy chủ</w:t>
      </w:r>
    </w:p>
    <w:p w14:paraId="2610D913" w14:textId="77777777" w:rsidR="00935500" w:rsidRPr="007A1519" w:rsidRDefault="00935500" w:rsidP="00B7534C">
      <w:pPr>
        <w:widowControl w:val="0"/>
        <w:numPr>
          <w:ilvl w:val="2"/>
          <w:numId w:val="26"/>
        </w:numPr>
        <w:spacing w:before="120" w:after="120" w:line="276" w:lineRule="auto"/>
        <w:ind w:left="1440"/>
        <w:contextualSpacing/>
        <w:jc w:val="both"/>
        <w:rPr>
          <w:rFonts w:ascii="Segoe UI" w:eastAsia="MS Mincho" w:hAnsi="Segoe UI" w:cs="Segoe UI"/>
          <w:sz w:val="24"/>
          <w:szCs w:val="24"/>
          <w:lang w:eastAsia="ja-JP"/>
        </w:rPr>
      </w:pPr>
      <w:r w:rsidRPr="007A1519">
        <w:rPr>
          <w:rFonts w:ascii="Segoe UI" w:eastAsia="MS Mincho" w:hAnsi="Segoe UI" w:cs="Segoe UI"/>
          <w:sz w:val="24"/>
          <w:szCs w:val="24"/>
          <w:lang w:eastAsia="ja-JP"/>
        </w:rPr>
        <w:t xml:space="preserve">Cập nhập dữ liệu theo yêu cầu </w:t>
      </w:r>
    </w:p>
    <w:p w14:paraId="4E3AE879" w14:textId="77777777" w:rsidR="00935500" w:rsidRPr="007A1519" w:rsidRDefault="00935500" w:rsidP="00935500">
      <w:pPr>
        <w:widowControl w:val="0"/>
        <w:spacing w:before="120" w:after="120" w:line="276" w:lineRule="auto"/>
        <w:ind w:left="1440"/>
        <w:contextualSpacing/>
        <w:jc w:val="both"/>
        <w:rPr>
          <w:rFonts w:ascii="Segoe UI" w:eastAsia="MS Mincho" w:hAnsi="Segoe UI" w:cs="Segoe UI"/>
          <w:sz w:val="24"/>
          <w:szCs w:val="24"/>
          <w:lang w:eastAsia="ja-JP"/>
        </w:rPr>
      </w:pPr>
    </w:p>
    <w:p w14:paraId="6F647FA6" w14:textId="77777777" w:rsidR="00935500" w:rsidRPr="007A1519" w:rsidRDefault="00935500" w:rsidP="00935500">
      <w:pPr>
        <w:spacing w:before="120" w:after="160"/>
        <w:ind w:left="360"/>
        <w:jc w:val="both"/>
        <w:rPr>
          <w:rFonts w:ascii="Segoe UI" w:eastAsia="Calibri" w:hAnsi="Segoe UI" w:cs="Segoe UI"/>
        </w:rPr>
      </w:pPr>
      <w:r w:rsidRPr="007A1519">
        <w:rPr>
          <w:rFonts w:ascii="Segoe UI" w:eastAsia="Calibri" w:hAnsi="Segoe UI" w:cs="Segoe UI"/>
        </w:rPr>
        <w:t xml:space="preserve">Các yêu cầu ngoài phạm </w:t>
      </w:r>
      <w:proofErr w:type="gramStart"/>
      <w:r w:rsidRPr="007A1519">
        <w:rPr>
          <w:rFonts w:ascii="Segoe UI" w:eastAsia="Calibri" w:hAnsi="Segoe UI" w:cs="Segoe UI"/>
        </w:rPr>
        <w:t>vi</w:t>
      </w:r>
      <w:proofErr w:type="gramEnd"/>
      <w:r w:rsidRPr="007A1519">
        <w:rPr>
          <w:rFonts w:ascii="Segoe UI" w:eastAsia="Calibri" w:hAnsi="Segoe UI" w:cs="Segoe UI"/>
        </w:rPr>
        <w:t xml:space="preserve"> hỗ trợ cấp 2 được xem như là yêu cầu dịch vụ cộng thêm, các yêu cầu này sẽ được tính phí dịch vụ khi hỗ trợ</w:t>
      </w:r>
    </w:p>
    <w:p w14:paraId="69A68334" w14:textId="77777777" w:rsidR="00935500" w:rsidRPr="007A1519" w:rsidRDefault="00935500" w:rsidP="00935500">
      <w:pPr>
        <w:spacing w:after="160" w:line="259" w:lineRule="auto"/>
        <w:contextualSpacing/>
        <w:jc w:val="both"/>
        <w:rPr>
          <w:rFonts w:ascii="Segoe UI" w:eastAsia="MS Mincho" w:hAnsi="Segoe UI" w:cs="Segoe UI"/>
          <w:sz w:val="24"/>
          <w:szCs w:val="24"/>
        </w:rPr>
      </w:pPr>
    </w:p>
    <w:p w14:paraId="1931A6E3" w14:textId="77777777" w:rsidR="007D3786" w:rsidRPr="007A1519" w:rsidRDefault="007D3786" w:rsidP="00B7534C">
      <w:pPr>
        <w:pStyle w:val="ListParagraph"/>
        <w:numPr>
          <w:ilvl w:val="0"/>
          <w:numId w:val="48"/>
        </w:numPr>
        <w:spacing w:after="160" w:line="259" w:lineRule="auto"/>
        <w:jc w:val="both"/>
        <w:rPr>
          <w:rFonts w:ascii="Segoe UI" w:eastAsia="Calibri" w:hAnsi="Segoe UI" w:cs="Segoe UI"/>
          <w:b/>
          <w:sz w:val="24"/>
          <w:szCs w:val="24"/>
        </w:rPr>
      </w:pPr>
      <w:r w:rsidRPr="007A1519">
        <w:rPr>
          <w:rFonts w:ascii="Segoe UI" w:eastAsia="Calibri" w:hAnsi="Segoe UI" w:cs="Segoe UI"/>
          <w:b/>
          <w:sz w:val="24"/>
          <w:szCs w:val="24"/>
        </w:rPr>
        <w:t>QUY TRÌNH HỖ TRỢ</w:t>
      </w:r>
    </w:p>
    <w:p w14:paraId="5BEA1FFB" w14:textId="77777777" w:rsidR="00D35582" w:rsidRPr="007A1519" w:rsidRDefault="00D35582" w:rsidP="00D35582">
      <w:pPr>
        <w:spacing w:after="160" w:line="259" w:lineRule="auto"/>
        <w:ind w:left="360"/>
        <w:rPr>
          <w:rFonts w:ascii="Segoe UI" w:eastAsia="Calibri" w:hAnsi="Segoe UI" w:cs="Segoe UI"/>
          <w:b/>
        </w:rPr>
      </w:pPr>
      <w:r w:rsidRPr="007A1519">
        <w:rPr>
          <w:rFonts w:ascii="Segoe UI" w:eastAsia="Calibri" w:hAnsi="Segoe UI" w:cs="Segoe UI"/>
          <w:b/>
        </w:rPr>
        <w:t>Thời gian làm việc (Vietnam time – GMT+7):</w:t>
      </w:r>
    </w:p>
    <w:p w14:paraId="3FD9D7EB" w14:textId="77777777" w:rsidR="00D35582" w:rsidRPr="007A1519" w:rsidRDefault="00D35582" w:rsidP="00B7534C">
      <w:pPr>
        <w:numPr>
          <w:ilvl w:val="0"/>
          <w:numId w:val="27"/>
        </w:numPr>
        <w:spacing w:after="160" w:line="312" w:lineRule="auto"/>
        <w:ind w:left="720"/>
        <w:contextualSpacing/>
        <w:jc w:val="both"/>
        <w:rPr>
          <w:rFonts w:ascii="Segoe UI" w:eastAsia="MS Mincho" w:hAnsi="Segoe UI" w:cs="Segoe UI"/>
          <w:sz w:val="24"/>
          <w:szCs w:val="24"/>
        </w:rPr>
      </w:pPr>
      <w:r w:rsidRPr="007A1519">
        <w:rPr>
          <w:rFonts w:ascii="Segoe UI" w:eastAsia="MS Mincho" w:hAnsi="Segoe UI" w:cs="Segoe UI"/>
          <w:sz w:val="24"/>
          <w:szCs w:val="24"/>
        </w:rPr>
        <w:t xml:space="preserve">Từ thứ Hai đến Thứ 6 hàng tuần, không bao gồm các ngày nghỉ Lễ </w:t>
      </w:r>
      <w:proofErr w:type="gramStart"/>
      <w:r w:rsidRPr="007A1519">
        <w:rPr>
          <w:rFonts w:ascii="Segoe UI" w:eastAsia="MS Mincho" w:hAnsi="Segoe UI" w:cs="Segoe UI"/>
          <w:sz w:val="24"/>
          <w:szCs w:val="24"/>
        </w:rPr>
        <w:t>theo</w:t>
      </w:r>
      <w:proofErr w:type="gramEnd"/>
      <w:r w:rsidRPr="007A1519">
        <w:rPr>
          <w:rFonts w:ascii="Segoe UI" w:eastAsia="MS Mincho" w:hAnsi="Segoe UI" w:cs="Segoe UI"/>
          <w:sz w:val="24"/>
          <w:szCs w:val="24"/>
        </w:rPr>
        <w:t xml:space="preserve"> quy định của nhà nước Việt Nam.</w:t>
      </w:r>
    </w:p>
    <w:p w14:paraId="233D3641" w14:textId="77777777" w:rsidR="00D35582" w:rsidRPr="007A1519" w:rsidRDefault="00D35582" w:rsidP="00B7534C">
      <w:pPr>
        <w:numPr>
          <w:ilvl w:val="0"/>
          <w:numId w:val="27"/>
        </w:numPr>
        <w:spacing w:after="160" w:line="312" w:lineRule="auto"/>
        <w:ind w:left="720"/>
        <w:contextualSpacing/>
        <w:jc w:val="both"/>
        <w:rPr>
          <w:rFonts w:ascii="Segoe UI" w:eastAsia="MS Mincho" w:hAnsi="Segoe UI" w:cs="Segoe UI"/>
          <w:sz w:val="24"/>
          <w:szCs w:val="24"/>
        </w:rPr>
      </w:pPr>
      <w:r w:rsidRPr="007A1519">
        <w:rPr>
          <w:rFonts w:ascii="Segoe UI" w:eastAsia="MS Mincho" w:hAnsi="Segoe UI" w:cs="Segoe UI"/>
          <w:sz w:val="24"/>
          <w:szCs w:val="24"/>
        </w:rPr>
        <w:t>Bắt đầu: 07:30 – Kết thúc: 18:00 (Thời gian nghỉ trưa: 11:30-13:00)</w:t>
      </w:r>
    </w:p>
    <w:p w14:paraId="7E5713F5" w14:textId="77777777" w:rsidR="00D35582" w:rsidRPr="007A1519" w:rsidRDefault="00D35582" w:rsidP="00B7534C">
      <w:pPr>
        <w:numPr>
          <w:ilvl w:val="0"/>
          <w:numId w:val="27"/>
        </w:numPr>
        <w:spacing w:after="160" w:line="312" w:lineRule="auto"/>
        <w:ind w:left="720"/>
        <w:contextualSpacing/>
        <w:jc w:val="both"/>
        <w:rPr>
          <w:rFonts w:ascii="Segoe UI" w:eastAsia="MS Mincho" w:hAnsi="Segoe UI" w:cs="Segoe UI"/>
          <w:sz w:val="24"/>
          <w:szCs w:val="24"/>
        </w:rPr>
      </w:pPr>
      <w:r w:rsidRPr="007A1519">
        <w:rPr>
          <w:rFonts w:ascii="Segoe UI" w:eastAsia="MS Mincho" w:hAnsi="Segoe UI" w:cs="Segoe UI"/>
          <w:sz w:val="24"/>
          <w:szCs w:val="24"/>
        </w:rPr>
        <w:t>Đối với các sự cố Khẩn cấp ngoài thời gian làm việc, DMSpro sẽ hỗ trợ ngoài giờ làm việc &amp; cả ngày nghỉ để khắc phục sự cố. Tuy nhiên hình thức này chỉ áp dụng cho các tình huống khẩn cấp.</w:t>
      </w:r>
    </w:p>
    <w:p w14:paraId="661DDE50" w14:textId="7F697A8D" w:rsidR="00D35582" w:rsidRPr="007A1519" w:rsidRDefault="00D35582" w:rsidP="00D35582">
      <w:pPr>
        <w:spacing w:after="160" w:line="259" w:lineRule="auto"/>
        <w:ind w:left="360"/>
        <w:rPr>
          <w:rFonts w:ascii="Segoe UI" w:eastAsia="Calibri" w:hAnsi="Segoe UI" w:cs="Segoe UI"/>
          <w:b/>
        </w:rPr>
      </w:pPr>
      <w:r w:rsidRPr="007A1519">
        <w:rPr>
          <w:rFonts w:ascii="Segoe UI" w:eastAsia="Calibri" w:hAnsi="Segoe UI" w:cs="Segoe UI"/>
          <w:b/>
        </w:rPr>
        <w:t>Quy trình:</w:t>
      </w:r>
    </w:p>
    <w:p w14:paraId="20DC2257" w14:textId="1D42417A" w:rsidR="007D3786" w:rsidRPr="007A1519" w:rsidRDefault="00A97DC1" w:rsidP="007D3786">
      <w:pPr>
        <w:spacing w:after="160" w:line="259" w:lineRule="auto"/>
        <w:rPr>
          <w:rFonts w:ascii="Segoe UI" w:eastAsia="Calibri" w:hAnsi="Segoe UI" w:cs="Segoe UI"/>
          <w:sz w:val="24"/>
          <w:szCs w:val="24"/>
        </w:rPr>
      </w:pPr>
      <w:r w:rsidRPr="007A1519">
        <w:rPr>
          <w:rFonts w:cs="Arial"/>
          <w:noProof/>
        </w:rPr>
        <w:drawing>
          <wp:inline distT="0" distB="0" distL="0" distR="0" wp14:anchorId="00F23A3D" wp14:editId="1ACD1D58">
            <wp:extent cx="5943600" cy="3490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490595"/>
                    </a:xfrm>
                    <a:prstGeom prst="rect">
                      <a:avLst/>
                    </a:prstGeom>
                    <a:noFill/>
                    <a:ln>
                      <a:noFill/>
                    </a:ln>
                  </pic:spPr>
                </pic:pic>
              </a:graphicData>
            </a:graphic>
          </wp:inline>
        </w:drawing>
      </w:r>
    </w:p>
    <w:p w14:paraId="44F543CC" w14:textId="77777777" w:rsidR="00935500" w:rsidRPr="007A1519" w:rsidRDefault="00935500" w:rsidP="00935500">
      <w:pPr>
        <w:spacing w:after="160" w:line="312" w:lineRule="auto"/>
        <w:ind w:left="720"/>
        <w:contextualSpacing/>
        <w:jc w:val="both"/>
        <w:rPr>
          <w:rFonts w:ascii="Segoe UI" w:eastAsia="MS Mincho" w:hAnsi="Segoe UI" w:cs="Segoe UI"/>
          <w:sz w:val="24"/>
          <w:szCs w:val="24"/>
        </w:rPr>
      </w:pPr>
    </w:p>
    <w:p w14:paraId="28FB6942" w14:textId="77777777" w:rsidR="007D3786" w:rsidRPr="00BB50A1" w:rsidRDefault="007D3786" w:rsidP="007E6584">
      <w:pPr>
        <w:pStyle w:val="Heading4"/>
        <w:spacing w:line="276" w:lineRule="auto"/>
        <w:ind w:left="1498" w:hanging="1138"/>
        <w:jc w:val="both"/>
        <w:rPr>
          <w:rFonts w:cs="Segoe UI"/>
        </w:rPr>
      </w:pPr>
      <w:r w:rsidRPr="00475558">
        <w:rPr>
          <w:rFonts w:cs="Segoe UI"/>
        </w:rPr>
        <w:t>TIÊU CHÍ ĐÁNH GIÁ CH</w:t>
      </w:r>
      <w:r w:rsidRPr="00BB50A1">
        <w:rPr>
          <w:rFonts w:cs="Segoe UI"/>
        </w:rPr>
        <w:t>ẤT LƯỢNG DỊCH VỤ</w:t>
      </w:r>
    </w:p>
    <w:tbl>
      <w:tblPr>
        <w:tblStyle w:val="GridTable4-Accent111"/>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170"/>
        <w:gridCol w:w="1255"/>
        <w:gridCol w:w="1080"/>
        <w:gridCol w:w="2430"/>
        <w:gridCol w:w="1170"/>
        <w:gridCol w:w="1080"/>
      </w:tblGrid>
      <w:tr w:rsidR="007D3786" w:rsidRPr="00BB50A1" w14:paraId="5599D550" w14:textId="77777777" w:rsidTr="00D35582">
        <w:trPr>
          <w:cnfStyle w:val="100000000000" w:firstRow="1" w:lastRow="0" w:firstColumn="0" w:lastColumn="0" w:oddVBand="0" w:evenVBand="0" w:oddHBand="0" w:evenHBand="0" w:firstRowFirstColumn="0" w:firstRowLastColumn="0" w:lastRowFirstColumn="0" w:lastRowLastColumn="0"/>
          <w:trHeight w:val="305"/>
          <w:tblHeader/>
        </w:trPr>
        <w:tc>
          <w:tcPr>
            <w:cnfStyle w:val="001000000000" w:firstRow="0" w:lastRow="0" w:firstColumn="1" w:lastColumn="0" w:oddVBand="0" w:evenVBand="0" w:oddHBand="0" w:evenHBand="0" w:firstRowFirstColumn="0" w:firstRowLastColumn="0" w:lastRowFirstColumn="0" w:lastRowLastColumn="0"/>
            <w:tcW w:w="1260" w:type="dxa"/>
            <w:vMerge w:val="restart"/>
            <w:tcBorders>
              <w:top w:val="single" w:sz="4" w:space="0" w:color="auto"/>
              <w:left w:val="single" w:sz="4" w:space="0" w:color="auto"/>
              <w:bottom w:val="single" w:sz="4" w:space="0" w:color="auto"/>
              <w:right w:val="single" w:sz="4" w:space="0" w:color="auto"/>
            </w:tcBorders>
            <w:shd w:val="clear" w:color="auto" w:fill="F4B083"/>
            <w:vAlign w:val="center"/>
            <w:hideMark/>
          </w:tcPr>
          <w:p w14:paraId="5001C25F" w14:textId="77777777" w:rsidR="007D3786" w:rsidRPr="007A1519" w:rsidRDefault="007D3786" w:rsidP="007D3786">
            <w:pPr>
              <w:spacing w:before="60" w:after="60" w:line="276" w:lineRule="auto"/>
              <w:jc w:val="center"/>
              <w:rPr>
                <w:rFonts w:ascii="Segoe UI" w:eastAsia="Times New Roman" w:hAnsi="Segoe UI" w:cs="Segoe UI"/>
                <w:sz w:val="24"/>
                <w:szCs w:val="24"/>
              </w:rPr>
            </w:pPr>
            <w:r w:rsidRPr="007A1519">
              <w:rPr>
                <w:rFonts w:ascii="Segoe UI" w:eastAsia="Times New Roman" w:hAnsi="Segoe UI" w:cs="Segoe UI"/>
                <w:color w:val="2F5496"/>
                <w:sz w:val="24"/>
                <w:szCs w:val="24"/>
              </w:rPr>
              <w:t>Mức độ ưu tiên</w:t>
            </w:r>
          </w:p>
        </w:tc>
        <w:tc>
          <w:tcPr>
            <w:tcW w:w="8185" w:type="dxa"/>
            <w:gridSpan w:val="6"/>
            <w:tcBorders>
              <w:top w:val="single" w:sz="4" w:space="0" w:color="auto"/>
              <w:left w:val="single" w:sz="4" w:space="0" w:color="auto"/>
              <w:bottom w:val="single" w:sz="4" w:space="0" w:color="auto"/>
              <w:right w:val="single" w:sz="4" w:space="0" w:color="auto"/>
            </w:tcBorders>
            <w:shd w:val="clear" w:color="auto" w:fill="F4B083"/>
            <w:vAlign w:val="center"/>
            <w:hideMark/>
          </w:tcPr>
          <w:p w14:paraId="6E8A9598"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color w:val="2F5496"/>
                <w:sz w:val="24"/>
                <w:szCs w:val="24"/>
              </w:rPr>
              <w:t>Phương pháp hỗ trợ</w:t>
            </w:r>
          </w:p>
        </w:tc>
      </w:tr>
      <w:tr w:rsidR="007D3786" w:rsidRPr="00BB50A1" w14:paraId="38C7FBC7" w14:textId="77777777" w:rsidTr="00D35582">
        <w:trPr>
          <w:cnfStyle w:val="100000000000" w:firstRow="1" w:lastRow="0" w:firstColumn="0" w:lastColumn="0" w:oddVBand="0" w:evenVBand="0" w:oddHBand="0" w:evenHBand="0" w:firstRowFirstColumn="0" w:firstRowLastColumn="0" w:lastRowFirstColumn="0" w:lastRowLastColumn="0"/>
          <w:trHeight w:val="287"/>
          <w:tblHead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shd w:val="clear" w:color="auto" w:fill="F4B083"/>
            <w:vAlign w:val="center"/>
            <w:hideMark/>
          </w:tcPr>
          <w:p w14:paraId="099949E3" w14:textId="77777777" w:rsidR="007D3786" w:rsidRPr="007A1519" w:rsidRDefault="007D3786" w:rsidP="007D3786">
            <w:pPr>
              <w:spacing w:line="276" w:lineRule="auto"/>
              <w:jc w:val="center"/>
              <w:rPr>
                <w:rFonts w:ascii="Segoe UI" w:eastAsia="Calibri" w:hAnsi="Segoe UI" w:cs="Segoe UI"/>
                <w:sz w:val="24"/>
                <w:szCs w:val="24"/>
              </w:rPr>
            </w:pPr>
          </w:p>
        </w:tc>
        <w:tc>
          <w:tcPr>
            <w:tcW w:w="3505" w:type="dxa"/>
            <w:gridSpan w:val="3"/>
            <w:tcBorders>
              <w:top w:val="single" w:sz="4" w:space="0" w:color="auto"/>
              <w:left w:val="single" w:sz="4" w:space="0" w:color="auto"/>
              <w:bottom w:val="single" w:sz="4" w:space="0" w:color="auto"/>
              <w:right w:val="single" w:sz="4" w:space="0" w:color="auto"/>
            </w:tcBorders>
            <w:shd w:val="clear" w:color="auto" w:fill="F7CAAC"/>
            <w:vAlign w:val="center"/>
            <w:hideMark/>
          </w:tcPr>
          <w:p w14:paraId="58B44B8D"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val="0"/>
                <w:color w:val="auto"/>
                <w:sz w:val="24"/>
                <w:szCs w:val="24"/>
              </w:rPr>
            </w:pPr>
            <w:r w:rsidRPr="007A1519">
              <w:rPr>
                <w:rFonts w:ascii="Segoe UI" w:eastAsia="Times New Roman" w:hAnsi="Segoe UI" w:cs="Segoe UI"/>
                <w:sz w:val="24"/>
                <w:szCs w:val="24"/>
              </w:rPr>
              <w:t>Không tại hiện trường</w:t>
            </w:r>
          </w:p>
        </w:tc>
        <w:tc>
          <w:tcPr>
            <w:tcW w:w="4680" w:type="dxa"/>
            <w:gridSpan w:val="3"/>
            <w:tcBorders>
              <w:top w:val="single" w:sz="4" w:space="0" w:color="auto"/>
              <w:left w:val="single" w:sz="4" w:space="0" w:color="auto"/>
              <w:bottom w:val="single" w:sz="4" w:space="0" w:color="auto"/>
              <w:right w:val="single" w:sz="4" w:space="0" w:color="auto"/>
            </w:tcBorders>
            <w:shd w:val="clear" w:color="auto" w:fill="F7CAAC"/>
            <w:vAlign w:val="center"/>
            <w:hideMark/>
          </w:tcPr>
          <w:p w14:paraId="17C34202"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val="0"/>
                <w:color w:val="auto"/>
                <w:sz w:val="24"/>
                <w:szCs w:val="24"/>
              </w:rPr>
            </w:pPr>
            <w:r w:rsidRPr="007A1519">
              <w:rPr>
                <w:rFonts w:ascii="Segoe UI" w:eastAsia="Times New Roman" w:hAnsi="Segoe UI" w:cs="Segoe UI"/>
                <w:sz w:val="24"/>
                <w:szCs w:val="24"/>
              </w:rPr>
              <w:t>Tại hiện trường</w:t>
            </w:r>
          </w:p>
        </w:tc>
      </w:tr>
      <w:tr w:rsidR="007D3786" w:rsidRPr="00BB50A1" w14:paraId="376A5EB2" w14:textId="77777777" w:rsidTr="00D35582">
        <w:trPr>
          <w:cnfStyle w:val="100000000000" w:firstRow="1" w:lastRow="0" w:firstColumn="0" w:lastColumn="0" w:oddVBand="0" w:evenVBand="0" w:oddHBand="0" w:evenHBand="0" w:firstRowFirstColumn="0" w:firstRowLastColumn="0" w:lastRowFirstColumn="0" w:lastRowLastColumn="0"/>
          <w:trHeight w:val="728"/>
          <w:tblHead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B12CBD8" w14:textId="77777777" w:rsidR="007D3786" w:rsidRPr="007A1519" w:rsidRDefault="007D3786" w:rsidP="007D3786">
            <w:pPr>
              <w:spacing w:line="276" w:lineRule="auto"/>
              <w:jc w:val="center"/>
              <w:rPr>
                <w:rFonts w:ascii="Segoe UI" w:eastAsia="Calibri" w:hAnsi="Segoe UI" w:cs="Segoe UI"/>
                <w:sz w:val="24"/>
                <w:szCs w:val="24"/>
              </w:rPr>
            </w:pPr>
          </w:p>
        </w:tc>
        <w:tc>
          <w:tcPr>
            <w:tcW w:w="1170" w:type="dxa"/>
            <w:tcBorders>
              <w:top w:val="single" w:sz="4" w:space="0" w:color="auto"/>
              <w:left w:val="single" w:sz="4" w:space="0" w:color="auto"/>
              <w:bottom w:val="single" w:sz="4" w:space="0" w:color="auto"/>
              <w:right w:val="single" w:sz="4" w:space="0" w:color="auto"/>
            </w:tcBorders>
            <w:shd w:val="clear" w:color="auto" w:fill="FBE4D5"/>
            <w:hideMark/>
          </w:tcPr>
          <w:p w14:paraId="4B231368"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val="0"/>
                <w:color w:val="auto"/>
              </w:rPr>
            </w:pPr>
            <w:r w:rsidRPr="007A1519">
              <w:rPr>
                <w:rFonts w:ascii="Segoe UI" w:eastAsia="Times New Roman" w:hAnsi="Segoe UI" w:cs="Segoe UI"/>
              </w:rPr>
              <w:t>Thời gian phản ứng</w:t>
            </w:r>
          </w:p>
        </w:tc>
        <w:tc>
          <w:tcPr>
            <w:tcW w:w="1255" w:type="dxa"/>
            <w:tcBorders>
              <w:top w:val="single" w:sz="4" w:space="0" w:color="auto"/>
              <w:left w:val="single" w:sz="4" w:space="0" w:color="auto"/>
              <w:bottom w:val="single" w:sz="4" w:space="0" w:color="auto"/>
              <w:right w:val="single" w:sz="4" w:space="0" w:color="auto"/>
            </w:tcBorders>
            <w:shd w:val="clear" w:color="auto" w:fill="FBE4D5"/>
            <w:hideMark/>
          </w:tcPr>
          <w:p w14:paraId="1BAC5307"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val="0"/>
                <w:color w:val="auto"/>
              </w:rPr>
            </w:pPr>
            <w:r w:rsidRPr="007A1519">
              <w:rPr>
                <w:rFonts w:ascii="Segoe UI" w:eastAsia="Times New Roman" w:hAnsi="Segoe UI" w:cs="Segoe UI"/>
              </w:rPr>
              <w:t>Thời gian giải quyết</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14:paraId="3CF9E9A4"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val="0"/>
                <w:color w:val="auto"/>
              </w:rPr>
            </w:pPr>
            <w:r w:rsidRPr="007A1519">
              <w:rPr>
                <w:rFonts w:ascii="Segoe UI" w:eastAsia="Times New Roman" w:hAnsi="Segoe UI" w:cs="Segoe UI"/>
              </w:rPr>
              <w:t>KPI mục tiêu</w:t>
            </w:r>
          </w:p>
        </w:tc>
        <w:tc>
          <w:tcPr>
            <w:tcW w:w="2430" w:type="dxa"/>
            <w:tcBorders>
              <w:top w:val="single" w:sz="4" w:space="0" w:color="auto"/>
              <w:left w:val="single" w:sz="4" w:space="0" w:color="auto"/>
              <w:bottom w:val="single" w:sz="4" w:space="0" w:color="auto"/>
              <w:right w:val="single" w:sz="4" w:space="0" w:color="auto"/>
            </w:tcBorders>
            <w:shd w:val="clear" w:color="auto" w:fill="FBE4D5"/>
            <w:hideMark/>
          </w:tcPr>
          <w:p w14:paraId="5A8517F6"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val="0"/>
                <w:color w:val="auto"/>
              </w:rPr>
            </w:pPr>
            <w:r w:rsidRPr="007A1519">
              <w:rPr>
                <w:rFonts w:ascii="Segoe UI" w:eastAsia="Times New Roman" w:hAnsi="Segoe UI" w:cs="Segoe UI"/>
              </w:rPr>
              <w:t>Thời gian phản ứng</w:t>
            </w:r>
          </w:p>
        </w:tc>
        <w:tc>
          <w:tcPr>
            <w:tcW w:w="1170" w:type="dxa"/>
            <w:tcBorders>
              <w:top w:val="single" w:sz="4" w:space="0" w:color="auto"/>
              <w:left w:val="single" w:sz="4" w:space="0" w:color="auto"/>
              <w:bottom w:val="single" w:sz="4" w:space="0" w:color="auto"/>
              <w:right w:val="single" w:sz="4" w:space="0" w:color="auto"/>
            </w:tcBorders>
            <w:shd w:val="clear" w:color="auto" w:fill="FBE4D5"/>
            <w:hideMark/>
          </w:tcPr>
          <w:p w14:paraId="3EF51AF9"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val="0"/>
                <w:color w:val="auto"/>
              </w:rPr>
            </w:pPr>
            <w:r w:rsidRPr="007A1519">
              <w:rPr>
                <w:rFonts w:ascii="Segoe UI" w:eastAsia="Times New Roman" w:hAnsi="Segoe UI" w:cs="Segoe UI"/>
              </w:rPr>
              <w:t>Thời gian giải quyết</w:t>
            </w:r>
          </w:p>
        </w:tc>
        <w:tc>
          <w:tcPr>
            <w:tcW w:w="1080" w:type="dxa"/>
            <w:tcBorders>
              <w:top w:val="single" w:sz="4" w:space="0" w:color="auto"/>
              <w:left w:val="single" w:sz="4" w:space="0" w:color="auto"/>
              <w:bottom w:val="single" w:sz="4" w:space="0" w:color="auto"/>
              <w:right w:val="single" w:sz="4" w:space="0" w:color="auto"/>
            </w:tcBorders>
            <w:shd w:val="clear" w:color="auto" w:fill="FBE4D5"/>
            <w:hideMark/>
          </w:tcPr>
          <w:p w14:paraId="5C189DCB"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b w:val="0"/>
                <w:color w:val="auto"/>
              </w:rPr>
            </w:pPr>
            <w:r w:rsidRPr="007A1519">
              <w:rPr>
                <w:rFonts w:ascii="Segoe UI" w:eastAsia="Times New Roman" w:hAnsi="Segoe UI" w:cs="Segoe UI"/>
              </w:rPr>
              <w:t>KPI mục tiêu</w:t>
            </w:r>
          </w:p>
        </w:tc>
      </w:tr>
      <w:tr w:rsidR="007D3786" w:rsidRPr="00BB50A1" w14:paraId="18495569" w14:textId="77777777" w:rsidTr="00D355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auto"/>
            </w:tcBorders>
            <w:shd w:val="clear" w:color="auto" w:fill="auto"/>
            <w:hideMark/>
          </w:tcPr>
          <w:p w14:paraId="06BFA65D" w14:textId="77777777" w:rsidR="007D3786" w:rsidRPr="007A1519" w:rsidRDefault="007D3786" w:rsidP="007D3786">
            <w:pPr>
              <w:spacing w:before="60" w:after="60" w:line="276" w:lineRule="auto"/>
              <w:jc w:val="both"/>
              <w:rPr>
                <w:rFonts w:ascii="Segoe UI" w:eastAsia="Times New Roman" w:hAnsi="Segoe UI" w:cs="Segoe UI"/>
                <w:sz w:val="24"/>
                <w:szCs w:val="24"/>
              </w:rPr>
            </w:pPr>
            <w:r w:rsidRPr="007A1519">
              <w:rPr>
                <w:rFonts w:ascii="Segoe UI" w:eastAsia="Times New Roman" w:hAnsi="Segoe UI" w:cs="Segoe UI"/>
                <w:sz w:val="24"/>
                <w:szCs w:val="24"/>
              </w:rPr>
              <w:t>Khẩn Cấp</w:t>
            </w:r>
          </w:p>
        </w:tc>
        <w:tc>
          <w:tcPr>
            <w:tcW w:w="1170" w:type="dxa"/>
            <w:tcBorders>
              <w:top w:val="single" w:sz="4" w:space="0" w:color="auto"/>
            </w:tcBorders>
            <w:shd w:val="clear" w:color="auto" w:fill="auto"/>
            <w:hideMark/>
          </w:tcPr>
          <w:p w14:paraId="015DED25" w14:textId="77777777" w:rsidR="007D3786" w:rsidRPr="007A1519" w:rsidRDefault="007D3786" w:rsidP="007D3786">
            <w:pPr>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color w:val="000000"/>
                <w:sz w:val="24"/>
                <w:szCs w:val="24"/>
              </w:rPr>
              <w:t>30 phút</w:t>
            </w:r>
          </w:p>
        </w:tc>
        <w:tc>
          <w:tcPr>
            <w:tcW w:w="1255" w:type="dxa"/>
            <w:tcBorders>
              <w:top w:val="single" w:sz="4" w:space="0" w:color="auto"/>
            </w:tcBorders>
            <w:shd w:val="clear" w:color="auto" w:fill="auto"/>
            <w:hideMark/>
          </w:tcPr>
          <w:p w14:paraId="0B5F5021" w14:textId="77777777" w:rsidR="007D3786" w:rsidRPr="007A1519" w:rsidRDefault="007D3786" w:rsidP="007D3786">
            <w:pPr>
              <w:spacing w:before="60" w:after="60" w:line="276" w:lineRule="auto"/>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color w:val="000000"/>
                <w:sz w:val="24"/>
                <w:szCs w:val="24"/>
              </w:rPr>
              <w:t>4 giờ</w:t>
            </w:r>
          </w:p>
        </w:tc>
        <w:tc>
          <w:tcPr>
            <w:tcW w:w="1080" w:type="dxa"/>
            <w:tcBorders>
              <w:top w:val="single" w:sz="4" w:space="0" w:color="auto"/>
            </w:tcBorders>
            <w:shd w:val="clear" w:color="auto" w:fill="auto"/>
            <w:hideMark/>
          </w:tcPr>
          <w:p w14:paraId="6291B17E" w14:textId="77777777" w:rsidR="007D3786" w:rsidRPr="007A1519" w:rsidRDefault="007D3786" w:rsidP="007D3786">
            <w:pPr>
              <w:spacing w:before="60" w:after="60" w:line="276" w:lineRule="auto"/>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85%</w:t>
            </w:r>
          </w:p>
        </w:tc>
        <w:tc>
          <w:tcPr>
            <w:tcW w:w="2430" w:type="dxa"/>
            <w:tcBorders>
              <w:top w:val="single" w:sz="4" w:space="0" w:color="auto"/>
            </w:tcBorders>
            <w:shd w:val="clear" w:color="auto" w:fill="auto"/>
            <w:hideMark/>
          </w:tcPr>
          <w:p w14:paraId="0A531A43" w14:textId="77777777" w:rsidR="007D3786" w:rsidRPr="007A1519" w:rsidRDefault="007D3786" w:rsidP="007D3786">
            <w:pPr>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&lt;30km: 2 giờ</w:t>
            </w:r>
          </w:p>
          <w:p w14:paraId="3123324A" w14:textId="77777777" w:rsidR="007D3786" w:rsidRPr="007A1519" w:rsidRDefault="007D3786" w:rsidP="007D3786">
            <w:pPr>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30km-100km: 4 giờ</w:t>
            </w:r>
          </w:p>
          <w:p w14:paraId="2E4D1255" w14:textId="77777777" w:rsidR="007D3786" w:rsidRPr="007A1519" w:rsidRDefault="007D3786" w:rsidP="007D3786">
            <w:pPr>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100km–200km: 6 giờ</w:t>
            </w:r>
          </w:p>
          <w:p w14:paraId="5DC50B5D" w14:textId="77777777" w:rsidR="007D3786" w:rsidRPr="007A1519" w:rsidRDefault="007D3786" w:rsidP="007D3786">
            <w:pPr>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200km–400km: 1 ngày</w:t>
            </w:r>
          </w:p>
        </w:tc>
        <w:tc>
          <w:tcPr>
            <w:tcW w:w="1170" w:type="dxa"/>
            <w:tcBorders>
              <w:top w:val="single" w:sz="4" w:space="0" w:color="auto"/>
            </w:tcBorders>
            <w:shd w:val="clear" w:color="auto" w:fill="auto"/>
            <w:hideMark/>
          </w:tcPr>
          <w:p w14:paraId="6B51C95F" w14:textId="77777777" w:rsidR="007D3786" w:rsidRPr="007A1519" w:rsidRDefault="007D3786" w:rsidP="007D3786">
            <w:pPr>
              <w:spacing w:before="60" w:after="60" w:line="276" w:lineRule="auto"/>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8 giờ</w:t>
            </w:r>
          </w:p>
        </w:tc>
        <w:tc>
          <w:tcPr>
            <w:tcW w:w="1080" w:type="dxa"/>
            <w:tcBorders>
              <w:top w:val="single" w:sz="4" w:space="0" w:color="auto"/>
            </w:tcBorders>
            <w:shd w:val="clear" w:color="auto" w:fill="auto"/>
            <w:hideMark/>
          </w:tcPr>
          <w:p w14:paraId="3BA73281" w14:textId="77777777" w:rsidR="007D3786" w:rsidRPr="007A1519" w:rsidRDefault="007D3786" w:rsidP="007D3786">
            <w:pPr>
              <w:spacing w:before="60" w:after="60" w:line="276" w:lineRule="auto"/>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85%</w:t>
            </w:r>
          </w:p>
        </w:tc>
      </w:tr>
      <w:tr w:rsidR="007D3786" w:rsidRPr="00BB50A1" w14:paraId="354710AE" w14:textId="77777777" w:rsidTr="001A5FCD">
        <w:tc>
          <w:tcPr>
            <w:cnfStyle w:val="001000000000" w:firstRow="0" w:lastRow="0" w:firstColumn="1" w:lastColumn="0" w:oddVBand="0" w:evenVBand="0" w:oddHBand="0" w:evenHBand="0" w:firstRowFirstColumn="0" w:firstRowLastColumn="0" w:lastRowFirstColumn="0" w:lastRowLastColumn="0"/>
            <w:tcW w:w="1260" w:type="dxa"/>
            <w:shd w:val="clear" w:color="auto" w:fill="auto"/>
            <w:hideMark/>
          </w:tcPr>
          <w:p w14:paraId="505E48C1" w14:textId="77777777" w:rsidR="007D3786" w:rsidRPr="007A1519" w:rsidRDefault="007D3786" w:rsidP="007D3786">
            <w:pPr>
              <w:spacing w:before="60" w:after="60" w:line="276" w:lineRule="auto"/>
              <w:jc w:val="both"/>
              <w:rPr>
                <w:rFonts w:ascii="Segoe UI" w:eastAsia="Times New Roman" w:hAnsi="Segoe UI" w:cs="Segoe UI"/>
                <w:sz w:val="24"/>
                <w:szCs w:val="24"/>
              </w:rPr>
            </w:pPr>
            <w:r w:rsidRPr="007A1519">
              <w:rPr>
                <w:rFonts w:ascii="Segoe UI" w:eastAsia="Times New Roman" w:hAnsi="Segoe UI" w:cs="Segoe UI"/>
                <w:sz w:val="24"/>
                <w:szCs w:val="24"/>
              </w:rPr>
              <w:t>Cao</w:t>
            </w:r>
          </w:p>
        </w:tc>
        <w:tc>
          <w:tcPr>
            <w:tcW w:w="1170" w:type="dxa"/>
            <w:shd w:val="clear" w:color="auto" w:fill="auto"/>
            <w:hideMark/>
          </w:tcPr>
          <w:p w14:paraId="4C19E303" w14:textId="77777777" w:rsidR="007D3786" w:rsidRPr="007A1519" w:rsidRDefault="007D3786" w:rsidP="007D3786">
            <w:pPr>
              <w:spacing w:before="60" w:after="60" w:line="276" w:lineRule="auto"/>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1 giờ</w:t>
            </w:r>
          </w:p>
        </w:tc>
        <w:tc>
          <w:tcPr>
            <w:tcW w:w="1255" w:type="dxa"/>
            <w:shd w:val="clear" w:color="auto" w:fill="auto"/>
            <w:hideMark/>
          </w:tcPr>
          <w:p w14:paraId="1826CE32" w14:textId="77777777" w:rsidR="007D3786" w:rsidRPr="007A1519" w:rsidRDefault="007D3786" w:rsidP="007D3786">
            <w:pPr>
              <w:spacing w:before="60" w:after="60" w:line="276" w:lineRule="auto"/>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1 ngày</w:t>
            </w:r>
          </w:p>
        </w:tc>
        <w:tc>
          <w:tcPr>
            <w:tcW w:w="1080" w:type="dxa"/>
            <w:shd w:val="clear" w:color="auto" w:fill="auto"/>
            <w:hideMark/>
          </w:tcPr>
          <w:p w14:paraId="23C1216B" w14:textId="77777777" w:rsidR="007D3786" w:rsidRPr="007A1519" w:rsidRDefault="007D3786" w:rsidP="007D3786">
            <w:pPr>
              <w:spacing w:before="60" w:after="60" w:line="276" w:lineRule="auto"/>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95%</w:t>
            </w:r>
          </w:p>
        </w:tc>
        <w:tc>
          <w:tcPr>
            <w:tcW w:w="2430" w:type="dxa"/>
            <w:shd w:val="clear" w:color="auto" w:fill="auto"/>
            <w:hideMark/>
          </w:tcPr>
          <w:p w14:paraId="432BC3C3" w14:textId="77777777" w:rsidR="007D3786" w:rsidRPr="007A1519" w:rsidRDefault="007D3786" w:rsidP="007D3786">
            <w:pPr>
              <w:spacing w:before="60" w:after="60" w:line="276" w:lineRule="auto"/>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&lt;30km: 2 giờ</w:t>
            </w:r>
          </w:p>
          <w:p w14:paraId="0101EB08" w14:textId="77777777" w:rsidR="007D3786" w:rsidRPr="007A1519" w:rsidRDefault="007D3786" w:rsidP="007D3786">
            <w:pPr>
              <w:spacing w:before="60" w:after="60" w:line="276" w:lineRule="auto"/>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30km-100km: 4 giờ</w:t>
            </w:r>
          </w:p>
          <w:p w14:paraId="41A2478E" w14:textId="77777777" w:rsidR="007D3786" w:rsidRPr="007A1519" w:rsidRDefault="007D3786" w:rsidP="007D3786">
            <w:pPr>
              <w:spacing w:before="60" w:after="60" w:line="276" w:lineRule="auto"/>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100km–200km: 6 giờ</w:t>
            </w:r>
          </w:p>
          <w:p w14:paraId="099FEE87" w14:textId="77777777" w:rsidR="007D3786" w:rsidRPr="007A1519" w:rsidRDefault="007D3786" w:rsidP="007D3786">
            <w:pPr>
              <w:spacing w:before="60" w:after="60" w:line="276" w:lineRule="auto"/>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200km–400km: 1 ngày</w:t>
            </w:r>
          </w:p>
        </w:tc>
        <w:tc>
          <w:tcPr>
            <w:tcW w:w="1170" w:type="dxa"/>
            <w:shd w:val="clear" w:color="auto" w:fill="auto"/>
            <w:hideMark/>
          </w:tcPr>
          <w:p w14:paraId="578E6B1C" w14:textId="77777777" w:rsidR="007D3786" w:rsidRPr="007A1519" w:rsidRDefault="007D3786" w:rsidP="007D3786">
            <w:pPr>
              <w:spacing w:before="60" w:after="60" w:line="276" w:lineRule="auto"/>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1 ngày</w:t>
            </w:r>
          </w:p>
        </w:tc>
        <w:tc>
          <w:tcPr>
            <w:tcW w:w="1080" w:type="dxa"/>
            <w:shd w:val="clear" w:color="auto" w:fill="auto"/>
            <w:hideMark/>
          </w:tcPr>
          <w:p w14:paraId="0DB0089C" w14:textId="77777777" w:rsidR="007D3786" w:rsidRPr="007A1519" w:rsidRDefault="007D3786" w:rsidP="007D3786">
            <w:pPr>
              <w:spacing w:before="60" w:after="60" w:line="276" w:lineRule="auto"/>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85%</w:t>
            </w:r>
          </w:p>
        </w:tc>
      </w:tr>
      <w:tr w:rsidR="007D3786" w:rsidRPr="00BB50A1" w14:paraId="162934AD" w14:textId="77777777" w:rsidTr="001A5F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shd w:val="clear" w:color="auto" w:fill="auto"/>
            <w:hideMark/>
          </w:tcPr>
          <w:p w14:paraId="0257AC0C" w14:textId="77777777" w:rsidR="007D3786" w:rsidRPr="007A1519" w:rsidRDefault="007D3786" w:rsidP="007D3786">
            <w:pPr>
              <w:spacing w:before="60" w:after="60" w:line="276" w:lineRule="auto"/>
              <w:jc w:val="both"/>
              <w:rPr>
                <w:rFonts w:ascii="Segoe UI" w:eastAsia="Times New Roman" w:hAnsi="Segoe UI" w:cs="Segoe UI"/>
                <w:sz w:val="24"/>
                <w:szCs w:val="24"/>
              </w:rPr>
            </w:pPr>
            <w:r w:rsidRPr="007A1519">
              <w:rPr>
                <w:rFonts w:ascii="Segoe UI" w:eastAsia="Times New Roman" w:hAnsi="Segoe UI" w:cs="Segoe UI"/>
                <w:sz w:val="24"/>
                <w:szCs w:val="24"/>
              </w:rPr>
              <w:t>Trung bình</w:t>
            </w:r>
          </w:p>
        </w:tc>
        <w:tc>
          <w:tcPr>
            <w:tcW w:w="1170" w:type="dxa"/>
            <w:shd w:val="clear" w:color="auto" w:fill="auto"/>
            <w:hideMark/>
          </w:tcPr>
          <w:p w14:paraId="786FEAC0" w14:textId="77777777" w:rsidR="007D3786" w:rsidRPr="007A1519" w:rsidRDefault="007D3786" w:rsidP="007D3786">
            <w:pPr>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1 ngày</w:t>
            </w:r>
          </w:p>
        </w:tc>
        <w:tc>
          <w:tcPr>
            <w:tcW w:w="1255" w:type="dxa"/>
            <w:shd w:val="clear" w:color="auto" w:fill="auto"/>
            <w:hideMark/>
          </w:tcPr>
          <w:p w14:paraId="788DAFE6" w14:textId="77777777" w:rsidR="007D3786" w:rsidRPr="007A1519" w:rsidRDefault="007D3786" w:rsidP="007D3786">
            <w:pPr>
              <w:spacing w:before="60" w:after="60" w:line="276" w:lineRule="auto"/>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5 ngày</w:t>
            </w:r>
          </w:p>
        </w:tc>
        <w:tc>
          <w:tcPr>
            <w:tcW w:w="1080" w:type="dxa"/>
            <w:shd w:val="clear" w:color="auto" w:fill="auto"/>
            <w:hideMark/>
          </w:tcPr>
          <w:p w14:paraId="6EA20DE7" w14:textId="77777777" w:rsidR="007D3786" w:rsidRPr="007A1519" w:rsidRDefault="007D3786" w:rsidP="007D3786">
            <w:pPr>
              <w:spacing w:before="60" w:after="60" w:line="276" w:lineRule="auto"/>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100%</w:t>
            </w:r>
          </w:p>
        </w:tc>
        <w:tc>
          <w:tcPr>
            <w:tcW w:w="2430" w:type="dxa"/>
            <w:shd w:val="clear" w:color="auto" w:fill="auto"/>
          </w:tcPr>
          <w:p w14:paraId="59FC40CA" w14:textId="77777777" w:rsidR="007D3786" w:rsidRPr="007A1519" w:rsidRDefault="007D3786" w:rsidP="007D3786">
            <w:pPr>
              <w:spacing w:before="60" w:after="60" w:line="276" w:lineRule="auto"/>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p>
        </w:tc>
        <w:tc>
          <w:tcPr>
            <w:tcW w:w="1170" w:type="dxa"/>
            <w:shd w:val="clear" w:color="auto" w:fill="auto"/>
          </w:tcPr>
          <w:p w14:paraId="3D4E788C" w14:textId="77777777" w:rsidR="007D3786" w:rsidRPr="007A1519" w:rsidRDefault="007D3786" w:rsidP="007D3786">
            <w:pPr>
              <w:spacing w:before="60" w:after="60" w:line="276" w:lineRule="auto"/>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b/>
                <w:sz w:val="24"/>
                <w:szCs w:val="24"/>
              </w:rPr>
            </w:pPr>
          </w:p>
        </w:tc>
        <w:tc>
          <w:tcPr>
            <w:tcW w:w="1080" w:type="dxa"/>
            <w:shd w:val="clear" w:color="auto" w:fill="auto"/>
          </w:tcPr>
          <w:p w14:paraId="067373AC" w14:textId="77777777" w:rsidR="007D3786" w:rsidRPr="007A1519" w:rsidRDefault="007D3786" w:rsidP="007D3786">
            <w:pPr>
              <w:spacing w:before="60" w:after="60" w:line="276" w:lineRule="auto"/>
              <w:jc w:val="right"/>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b/>
                <w:sz w:val="24"/>
                <w:szCs w:val="24"/>
              </w:rPr>
            </w:pPr>
          </w:p>
        </w:tc>
      </w:tr>
      <w:tr w:rsidR="007D3786" w:rsidRPr="00BB50A1" w14:paraId="741B487E" w14:textId="77777777" w:rsidTr="001A5FCD">
        <w:trPr>
          <w:trHeight w:val="530"/>
        </w:trPr>
        <w:tc>
          <w:tcPr>
            <w:cnfStyle w:val="001000000000" w:firstRow="0" w:lastRow="0" w:firstColumn="1" w:lastColumn="0" w:oddVBand="0" w:evenVBand="0" w:oddHBand="0" w:evenHBand="0" w:firstRowFirstColumn="0" w:firstRowLastColumn="0" w:lastRowFirstColumn="0" w:lastRowLastColumn="0"/>
            <w:tcW w:w="1260" w:type="dxa"/>
            <w:shd w:val="clear" w:color="auto" w:fill="auto"/>
            <w:hideMark/>
          </w:tcPr>
          <w:p w14:paraId="45D68440" w14:textId="77777777" w:rsidR="007D3786" w:rsidRPr="007A1519" w:rsidRDefault="007D3786" w:rsidP="007D3786">
            <w:pPr>
              <w:spacing w:before="60" w:after="60" w:line="276" w:lineRule="auto"/>
              <w:jc w:val="both"/>
              <w:rPr>
                <w:rFonts w:ascii="Segoe UI" w:eastAsia="Times New Roman" w:hAnsi="Segoe UI" w:cs="Segoe UI"/>
                <w:sz w:val="24"/>
                <w:szCs w:val="24"/>
              </w:rPr>
            </w:pPr>
            <w:r w:rsidRPr="007A1519">
              <w:rPr>
                <w:rFonts w:ascii="Segoe UI" w:eastAsia="Times New Roman" w:hAnsi="Segoe UI" w:cs="Segoe UI"/>
                <w:sz w:val="24"/>
                <w:szCs w:val="24"/>
              </w:rPr>
              <w:t>Thấp</w:t>
            </w:r>
          </w:p>
        </w:tc>
        <w:tc>
          <w:tcPr>
            <w:tcW w:w="1170" w:type="dxa"/>
            <w:shd w:val="clear" w:color="auto" w:fill="auto"/>
            <w:hideMark/>
          </w:tcPr>
          <w:p w14:paraId="519C55F4" w14:textId="77777777" w:rsidR="007D3786" w:rsidRPr="007A1519" w:rsidRDefault="007D3786" w:rsidP="007D3786">
            <w:pPr>
              <w:spacing w:before="60" w:after="60" w:line="276" w:lineRule="auto"/>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3 ngày</w:t>
            </w:r>
          </w:p>
        </w:tc>
        <w:tc>
          <w:tcPr>
            <w:tcW w:w="1255" w:type="dxa"/>
            <w:shd w:val="clear" w:color="auto" w:fill="auto"/>
            <w:hideMark/>
          </w:tcPr>
          <w:p w14:paraId="759A4F26" w14:textId="77777777" w:rsidR="007D3786" w:rsidRPr="007A1519" w:rsidRDefault="007D3786" w:rsidP="007D3786">
            <w:pPr>
              <w:spacing w:before="60" w:after="60" w:line="276" w:lineRule="auto"/>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12 ngày</w:t>
            </w:r>
          </w:p>
        </w:tc>
        <w:tc>
          <w:tcPr>
            <w:tcW w:w="1080" w:type="dxa"/>
            <w:shd w:val="clear" w:color="auto" w:fill="auto"/>
            <w:hideMark/>
          </w:tcPr>
          <w:p w14:paraId="3BDB5905" w14:textId="77777777" w:rsidR="007D3786" w:rsidRPr="007A1519" w:rsidRDefault="007D3786" w:rsidP="007D3786">
            <w:pPr>
              <w:spacing w:before="60" w:after="60" w:line="276" w:lineRule="auto"/>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sz w:val="24"/>
                <w:szCs w:val="24"/>
              </w:rPr>
            </w:pPr>
            <w:r w:rsidRPr="007A1519">
              <w:rPr>
                <w:rFonts w:ascii="Segoe UI" w:eastAsia="Times New Roman" w:hAnsi="Segoe UI" w:cs="Segoe UI"/>
                <w:b/>
                <w:sz w:val="24"/>
                <w:szCs w:val="24"/>
              </w:rPr>
              <w:t>100%</w:t>
            </w:r>
          </w:p>
        </w:tc>
        <w:tc>
          <w:tcPr>
            <w:tcW w:w="2430" w:type="dxa"/>
            <w:shd w:val="clear" w:color="auto" w:fill="auto"/>
          </w:tcPr>
          <w:p w14:paraId="68F2E42A" w14:textId="77777777" w:rsidR="007D3786" w:rsidRPr="007A1519" w:rsidRDefault="007D3786" w:rsidP="007D3786">
            <w:pPr>
              <w:spacing w:before="60" w:after="60" w:line="276" w:lineRule="auto"/>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p>
        </w:tc>
        <w:tc>
          <w:tcPr>
            <w:tcW w:w="1170" w:type="dxa"/>
            <w:shd w:val="clear" w:color="auto" w:fill="auto"/>
          </w:tcPr>
          <w:p w14:paraId="492806CF" w14:textId="77777777" w:rsidR="007D3786" w:rsidRPr="007A1519" w:rsidRDefault="007D3786" w:rsidP="007D3786">
            <w:pPr>
              <w:spacing w:before="60" w:after="60" w:line="276" w:lineRule="auto"/>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sz w:val="24"/>
                <w:szCs w:val="24"/>
              </w:rPr>
            </w:pPr>
          </w:p>
        </w:tc>
        <w:tc>
          <w:tcPr>
            <w:tcW w:w="1080" w:type="dxa"/>
            <w:shd w:val="clear" w:color="auto" w:fill="auto"/>
          </w:tcPr>
          <w:p w14:paraId="1F9A0E17" w14:textId="77777777" w:rsidR="007D3786" w:rsidRPr="007A1519" w:rsidRDefault="007D3786" w:rsidP="007D3786">
            <w:pPr>
              <w:spacing w:before="60" w:after="60" w:line="276" w:lineRule="auto"/>
              <w:jc w:val="right"/>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b/>
                <w:sz w:val="24"/>
                <w:szCs w:val="24"/>
              </w:rPr>
            </w:pPr>
          </w:p>
        </w:tc>
      </w:tr>
    </w:tbl>
    <w:p w14:paraId="55B8F632" w14:textId="3DD15A5A" w:rsidR="007D3786" w:rsidRPr="007A1519" w:rsidRDefault="007D3786" w:rsidP="00B7534C">
      <w:pPr>
        <w:numPr>
          <w:ilvl w:val="0"/>
          <w:numId w:val="28"/>
        </w:numPr>
        <w:spacing w:before="60" w:after="60" w:line="276" w:lineRule="auto"/>
        <w:ind w:left="360"/>
        <w:jc w:val="both"/>
        <w:rPr>
          <w:rFonts w:ascii="Segoe UI" w:eastAsia="Times New Roman" w:hAnsi="Segoe UI" w:cs="Segoe UI"/>
          <w:i/>
          <w:sz w:val="24"/>
          <w:szCs w:val="24"/>
        </w:rPr>
      </w:pPr>
      <w:r w:rsidRPr="007A1519">
        <w:rPr>
          <w:rFonts w:ascii="Segoe UI" w:eastAsia="Times New Roman" w:hAnsi="Segoe UI" w:cs="Segoe UI"/>
          <w:b/>
          <w:i/>
          <w:sz w:val="24"/>
          <w:szCs w:val="24"/>
        </w:rPr>
        <w:t>Thời gian</w:t>
      </w:r>
      <w:r w:rsidR="00551909" w:rsidRPr="007A1519">
        <w:rPr>
          <w:rFonts w:ascii="Segoe UI" w:eastAsia="Times New Roman" w:hAnsi="Segoe UI" w:cs="Segoe UI"/>
          <w:b/>
          <w:i/>
          <w:sz w:val="24"/>
          <w:szCs w:val="24"/>
        </w:rPr>
        <w:t xml:space="preserve"> phản ứng</w:t>
      </w:r>
      <w:r w:rsidRPr="007A1519">
        <w:rPr>
          <w:rFonts w:ascii="Segoe UI" w:eastAsia="Times New Roman" w:hAnsi="Segoe UI" w:cs="Segoe UI"/>
          <w:i/>
          <w:sz w:val="24"/>
          <w:szCs w:val="24"/>
        </w:rPr>
        <w:t>: Là khoảng thời gian làm việc từ lúc nhận cuộc gọi đến lúc nhân viên hỗ trợ khởi hành đi đến Chi nhánh/nhà phân phối trong trường hợp hỗ trợ tại Chi nhánh/nhà phân phối</w:t>
      </w:r>
      <w:r w:rsidR="00551909" w:rsidRPr="007A1519">
        <w:rPr>
          <w:rFonts w:ascii="Segoe UI" w:eastAsia="Times New Roman" w:hAnsi="Segoe UI" w:cs="Segoe UI"/>
          <w:i/>
          <w:sz w:val="24"/>
          <w:szCs w:val="24"/>
        </w:rPr>
        <w:t>.</w:t>
      </w:r>
    </w:p>
    <w:p w14:paraId="33C9AFB6" w14:textId="0FA1E365" w:rsidR="007D3786" w:rsidRPr="007A1519" w:rsidRDefault="007D3786" w:rsidP="00B7534C">
      <w:pPr>
        <w:numPr>
          <w:ilvl w:val="0"/>
          <w:numId w:val="28"/>
        </w:numPr>
        <w:spacing w:before="60" w:after="60" w:line="276" w:lineRule="auto"/>
        <w:ind w:left="360"/>
        <w:jc w:val="both"/>
        <w:rPr>
          <w:rFonts w:ascii="Segoe UI" w:eastAsia="Times New Roman" w:hAnsi="Segoe UI" w:cs="Segoe UI"/>
          <w:i/>
          <w:sz w:val="24"/>
          <w:szCs w:val="24"/>
        </w:rPr>
      </w:pPr>
      <w:r w:rsidRPr="007A1519">
        <w:rPr>
          <w:rFonts w:ascii="Segoe UI" w:eastAsia="Times New Roman" w:hAnsi="Segoe UI" w:cs="Segoe UI"/>
          <w:b/>
          <w:i/>
          <w:sz w:val="24"/>
          <w:szCs w:val="24"/>
        </w:rPr>
        <w:t>Thời gian xử lý</w:t>
      </w:r>
      <w:r w:rsidRPr="007A1519">
        <w:rPr>
          <w:rFonts w:ascii="Segoe UI" w:eastAsia="Times New Roman" w:hAnsi="Segoe UI" w:cs="Segoe UI"/>
          <w:i/>
          <w:sz w:val="24"/>
          <w:szCs w:val="24"/>
        </w:rPr>
        <w:t>: Thời gian bắt đầu xử lý tới khi hoàn thành.</w:t>
      </w:r>
    </w:p>
    <w:p w14:paraId="5B66A0E6" w14:textId="601E90B2" w:rsidR="007D3786" w:rsidRPr="007A1519" w:rsidRDefault="00551909" w:rsidP="00B7534C">
      <w:pPr>
        <w:numPr>
          <w:ilvl w:val="0"/>
          <w:numId w:val="28"/>
        </w:numPr>
        <w:spacing w:before="60" w:after="60" w:line="276" w:lineRule="auto"/>
        <w:ind w:left="360"/>
        <w:jc w:val="both"/>
        <w:rPr>
          <w:rFonts w:ascii="Segoe UI" w:eastAsia="Times New Roman" w:hAnsi="Segoe UI" w:cs="Segoe UI"/>
          <w:i/>
          <w:sz w:val="24"/>
          <w:szCs w:val="24"/>
        </w:rPr>
      </w:pPr>
      <w:r w:rsidRPr="007A1519">
        <w:rPr>
          <w:rFonts w:ascii="Segoe UI" w:eastAsia="Times New Roman" w:hAnsi="Segoe UI" w:cs="Segoe UI"/>
          <w:b/>
          <w:i/>
          <w:sz w:val="24"/>
          <w:szCs w:val="24"/>
        </w:rPr>
        <w:t>Mục tiêu KP</w:t>
      </w:r>
      <w:r w:rsidR="007D3786" w:rsidRPr="007A1519">
        <w:rPr>
          <w:rFonts w:ascii="Segoe UI" w:eastAsia="Times New Roman" w:hAnsi="Segoe UI" w:cs="Segoe UI"/>
          <w:b/>
          <w:i/>
          <w:sz w:val="24"/>
          <w:szCs w:val="24"/>
        </w:rPr>
        <w:t>:</w:t>
      </w:r>
      <w:r w:rsidR="007D3786" w:rsidRPr="007A1519">
        <w:rPr>
          <w:rFonts w:ascii="Segoe UI" w:eastAsia="Times New Roman" w:hAnsi="Segoe UI" w:cs="Segoe UI"/>
          <w:i/>
          <w:sz w:val="24"/>
          <w:szCs w:val="24"/>
        </w:rPr>
        <w:t xml:space="preserve"> Tổng số cuộc gọi được xử lý đúng giờ/ tổng cuộc gọi trong thời gian hỗ trợ.</w:t>
      </w:r>
    </w:p>
    <w:p w14:paraId="0B3771D9" w14:textId="77777777" w:rsidR="007D3786" w:rsidRPr="007A1519" w:rsidRDefault="007D3786" w:rsidP="00B7534C">
      <w:pPr>
        <w:numPr>
          <w:ilvl w:val="0"/>
          <w:numId w:val="28"/>
        </w:numPr>
        <w:spacing w:before="60" w:after="60" w:line="276" w:lineRule="auto"/>
        <w:ind w:left="360"/>
        <w:jc w:val="both"/>
        <w:rPr>
          <w:rFonts w:ascii="Segoe UI" w:eastAsia="Times New Roman" w:hAnsi="Segoe UI" w:cs="Segoe UI"/>
          <w:b/>
          <w:i/>
          <w:sz w:val="24"/>
          <w:szCs w:val="24"/>
        </w:rPr>
      </w:pPr>
      <w:r w:rsidRPr="007A1519">
        <w:rPr>
          <w:rFonts w:ascii="Segoe UI" w:eastAsia="Times New Roman" w:hAnsi="Segoe UI" w:cs="Segoe UI"/>
          <w:b/>
          <w:i/>
          <w:sz w:val="24"/>
          <w:szCs w:val="24"/>
        </w:rPr>
        <w:t>Chỉ tiêu ưu tiên:</w:t>
      </w:r>
    </w:p>
    <w:tbl>
      <w:tblPr>
        <w:tblStyle w:val="GridTable4-Accent111"/>
        <w:tblW w:w="9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5"/>
        <w:gridCol w:w="2610"/>
        <w:gridCol w:w="2955"/>
        <w:gridCol w:w="2270"/>
      </w:tblGrid>
      <w:tr w:rsidR="007D3786" w:rsidRPr="00BB50A1" w14:paraId="6101ACF2" w14:textId="77777777" w:rsidTr="005B16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shd w:val="clear" w:color="auto" w:fill="F4B083"/>
            <w:vAlign w:val="center"/>
            <w:hideMark/>
          </w:tcPr>
          <w:p w14:paraId="69174096" w14:textId="77777777" w:rsidR="007D3786" w:rsidRPr="007A1519" w:rsidRDefault="007D3786" w:rsidP="007D3786">
            <w:pPr>
              <w:spacing w:before="60" w:after="60" w:line="276" w:lineRule="auto"/>
              <w:jc w:val="center"/>
              <w:rPr>
                <w:rFonts w:ascii="Segoe UI" w:eastAsia="Times New Roman" w:hAnsi="Segoe UI" w:cs="Segoe UI"/>
                <w:color w:val="2F5496"/>
                <w:sz w:val="24"/>
                <w:szCs w:val="24"/>
              </w:rPr>
            </w:pPr>
            <w:r w:rsidRPr="007A1519">
              <w:rPr>
                <w:rFonts w:ascii="Segoe UI" w:eastAsia="Times New Roman" w:hAnsi="Segoe UI" w:cs="Segoe UI"/>
                <w:color w:val="2F5496"/>
                <w:sz w:val="24"/>
                <w:szCs w:val="24"/>
              </w:rPr>
              <w:t>Ưu tiên</w:t>
            </w:r>
          </w:p>
        </w:tc>
        <w:tc>
          <w:tcPr>
            <w:tcW w:w="2610" w:type="dxa"/>
            <w:shd w:val="clear" w:color="auto" w:fill="F4B083"/>
            <w:vAlign w:val="center"/>
            <w:hideMark/>
          </w:tcPr>
          <w:p w14:paraId="3C15A185"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F5496"/>
                <w:sz w:val="24"/>
                <w:szCs w:val="24"/>
              </w:rPr>
            </w:pPr>
            <w:r w:rsidRPr="007A1519">
              <w:rPr>
                <w:rFonts w:ascii="Segoe UI" w:eastAsia="Times New Roman" w:hAnsi="Segoe UI" w:cs="Segoe UI"/>
                <w:color w:val="2F5496"/>
                <w:sz w:val="24"/>
                <w:szCs w:val="24"/>
              </w:rPr>
              <w:t>Mô tả</w:t>
            </w:r>
          </w:p>
        </w:tc>
        <w:tc>
          <w:tcPr>
            <w:tcW w:w="2955" w:type="dxa"/>
            <w:shd w:val="clear" w:color="auto" w:fill="F4B083"/>
            <w:vAlign w:val="center"/>
            <w:hideMark/>
          </w:tcPr>
          <w:p w14:paraId="24E23BCB"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F5496"/>
                <w:sz w:val="24"/>
                <w:szCs w:val="24"/>
              </w:rPr>
            </w:pPr>
            <w:r w:rsidRPr="007A1519">
              <w:rPr>
                <w:rFonts w:ascii="Segoe UI" w:eastAsia="Times New Roman" w:hAnsi="Segoe UI" w:cs="Segoe UI"/>
                <w:color w:val="2F5496"/>
                <w:sz w:val="24"/>
                <w:szCs w:val="24"/>
              </w:rPr>
              <w:t>Hậu quả</w:t>
            </w:r>
          </w:p>
        </w:tc>
        <w:tc>
          <w:tcPr>
            <w:tcW w:w="2270" w:type="dxa"/>
            <w:shd w:val="clear" w:color="auto" w:fill="F4B083"/>
            <w:vAlign w:val="center"/>
            <w:hideMark/>
          </w:tcPr>
          <w:p w14:paraId="161C915F" w14:textId="77777777" w:rsidR="007D3786" w:rsidRPr="007A1519" w:rsidRDefault="007D3786" w:rsidP="007D3786">
            <w:pPr>
              <w:spacing w:before="60" w:after="60" w:line="276" w:lineRule="auto"/>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color w:val="2F5496"/>
                <w:sz w:val="24"/>
                <w:szCs w:val="24"/>
              </w:rPr>
            </w:pPr>
            <w:r w:rsidRPr="007A1519">
              <w:rPr>
                <w:rFonts w:ascii="Segoe UI" w:eastAsia="Times New Roman" w:hAnsi="Segoe UI" w:cs="Segoe UI"/>
                <w:color w:val="2F5496"/>
                <w:sz w:val="24"/>
                <w:szCs w:val="24"/>
              </w:rPr>
              <w:t>Ví dụ</w:t>
            </w:r>
          </w:p>
        </w:tc>
      </w:tr>
      <w:tr w:rsidR="007D3786" w:rsidRPr="00BB50A1" w14:paraId="092FC24E" w14:textId="77777777" w:rsidTr="005B1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shd w:val="clear" w:color="auto" w:fill="auto"/>
            <w:hideMark/>
          </w:tcPr>
          <w:p w14:paraId="1854AC0A" w14:textId="77777777" w:rsidR="007D3786" w:rsidRPr="007A1519" w:rsidRDefault="007D3786" w:rsidP="007D3786">
            <w:pPr>
              <w:spacing w:before="60" w:after="60" w:line="276" w:lineRule="auto"/>
              <w:jc w:val="both"/>
              <w:rPr>
                <w:rFonts w:ascii="Segoe UI" w:eastAsia="Times New Roman" w:hAnsi="Segoe UI" w:cs="Segoe UI"/>
                <w:sz w:val="24"/>
                <w:szCs w:val="24"/>
              </w:rPr>
            </w:pPr>
            <w:r w:rsidRPr="007A1519">
              <w:rPr>
                <w:rFonts w:ascii="Segoe UI" w:eastAsia="Times New Roman" w:hAnsi="Segoe UI" w:cs="Segoe UI"/>
                <w:sz w:val="24"/>
                <w:szCs w:val="24"/>
              </w:rPr>
              <w:t>Khẩn Cấp</w:t>
            </w:r>
          </w:p>
        </w:tc>
        <w:tc>
          <w:tcPr>
            <w:tcW w:w="2610" w:type="dxa"/>
            <w:shd w:val="clear" w:color="auto" w:fill="auto"/>
            <w:hideMark/>
          </w:tcPr>
          <w:p w14:paraId="0358B33C" w14:textId="77777777" w:rsidR="007D3786" w:rsidRPr="007A1519" w:rsidRDefault="007D3786" w:rsidP="00CF106D">
            <w:pPr>
              <w:spacing w:before="60" w:after="120"/>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Hoạt động của cơ sở phân phối bị gián đoạn</w:t>
            </w:r>
          </w:p>
        </w:tc>
        <w:tc>
          <w:tcPr>
            <w:tcW w:w="2955" w:type="dxa"/>
            <w:shd w:val="clear" w:color="auto" w:fill="auto"/>
            <w:hideMark/>
          </w:tcPr>
          <w:p w14:paraId="7CE0AFBA" w14:textId="77777777" w:rsidR="007D3786" w:rsidRPr="007A1519" w:rsidRDefault="007D3786" w:rsidP="00CF106D">
            <w:pPr>
              <w:spacing w:before="60" w:after="120"/>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Tất cả người dùng không thể làm việc. Ảnh hưởng trực tiếp tới công việc</w:t>
            </w:r>
          </w:p>
        </w:tc>
        <w:tc>
          <w:tcPr>
            <w:tcW w:w="2270" w:type="dxa"/>
            <w:shd w:val="clear" w:color="auto" w:fill="auto"/>
            <w:hideMark/>
          </w:tcPr>
          <w:p w14:paraId="52C275D8" w14:textId="77777777" w:rsidR="007D3786" w:rsidRPr="007A1519" w:rsidRDefault="007D3786" w:rsidP="00CF106D">
            <w:pPr>
              <w:spacing w:before="60" w:after="120"/>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Không truy cập được vào hệ thống</w:t>
            </w:r>
          </w:p>
        </w:tc>
      </w:tr>
      <w:tr w:rsidR="007D3786" w:rsidRPr="00BB50A1" w14:paraId="43D1637F" w14:textId="77777777" w:rsidTr="005B16CF">
        <w:tc>
          <w:tcPr>
            <w:cnfStyle w:val="001000000000" w:firstRow="0" w:lastRow="0" w:firstColumn="1" w:lastColumn="0" w:oddVBand="0" w:evenVBand="0" w:oddHBand="0" w:evenHBand="0" w:firstRowFirstColumn="0" w:firstRowLastColumn="0" w:lastRowFirstColumn="0" w:lastRowLastColumn="0"/>
            <w:tcW w:w="1435" w:type="dxa"/>
            <w:shd w:val="clear" w:color="auto" w:fill="auto"/>
            <w:hideMark/>
          </w:tcPr>
          <w:p w14:paraId="083DCDDB" w14:textId="77777777" w:rsidR="007D3786" w:rsidRPr="007A1519" w:rsidRDefault="007D3786" w:rsidP="007D3786">
            <w:pPr>
              <w:spacing w:before="60" w:after="60" w:line="276" w:lineRule="auto"/>
              <w:jc w:val="both"/>
              <w:rPr>
                <w:rFonts w:ascii="Segoe UI" w:eastAsia="Times New Roman" w:hAnsi="Segoe UI" w:cs="Segoe UI"/>
                <w:sz w:val="24"/>
                <w:szCs w:val="24"/>
              </w:rPr>
            </w:pPr>
            <w:r w:rsidRPr="007A1519">
              <w:rPr>
                <w:rFonts w:ascii="Segoe UI" w:eastAsia="Times New Roman" w:hAnsi="Segoe UI" w:cs="Segoe UI"/>
                <w:sz w:val="24"/>
                <w:szCs w:val="24"/>
              </w:rPr>
              <w:t>Cao</w:t>
            </w:r>
          </w:p>
        </w:tc>
        <w:tc>
          <w:tcPr>
            <w:tcW w:w="2610" w:type="dxa"/>
            <w:shd w:val="clear" w:color="auto" w:fill="auto"/>
            <w:hideMark/>
          </w:tcPr>
          <w:p w14:paraId="460F01C8" w14:textId="77777777" w:rsidR="007D3786" w:rsidRPr="007A1519" w:rsidRDefault="007D3786" w:rsidP="00CF106D">
            <w:pPr>
              <w:spacing w:before="60" w:after="120"/>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Cơ sở phân phối hoạt động với độ trễ nhất định</w:t>
            </w:r>
          </w:p>
        </w:tc>
        <w:tc>
          <w:tcPr>
            <w:tcW w:w="2955" w:type="dxa"/>
            <w:shd w:val="clear" w:color="auto" w:fill="auto"/>
            <w:hideMark/>
          </w:tcPr>
          <w:p w14:paraId="48C42A7A" w14:textId="15AADD63" w:rsidR="007D3786" w:rsidRPr="007A1519" w:rsidRDefault="007D3786" w:rsidP="00CF106D">
            <w:pPr>
              <w:spacing w:before="60" w:after="120"/>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Một số người dùng không thể làm việc</w:t>
            </w:r>
            <w:r w:rsidR="00D35582" w:rsidRPr="007A1519">
              <w:rPr>
                <w:rFonts w:ascii="Segoe UI" w:eastAsia="Times New Roman" w:hAnsi="Segoe UI" w:cs="Segoe UI"/>
                <w:sz w:val="24"/>
                <w:szCs w:val="24"/>
              </w:rPr>
              <w:t>.</w:t>
            </w:r>
          </w:p>
          <w:p w14:paraId="289E557A" w14:textId="77777777" w:rsidR="007D3786" w:rsidRPr="007A1519" w:rsidRDefault="007D3786" w:rsidP="00CF106D">
            <w:pPr>
              <w:spacing w:before="60" w:after="120"/>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Một số tiến trình bị trễ vài giờ</w:t>
            </w:r>
          </w:p>
        </w:tc>
        <w:tc>
          <w:tcPr>
            <w:tcW w:w="2270" w:type="dxa"/>
            <w:shd w:val="clear" w:color="auto" w:fill="auto"/>
            <w:hideMark/>
          </w:tcPr>
          <w:p w14:paraId="5D41E3EA" w14:textId="77777777" w:rsidR="007D3786" w:rsidRPr="007A1519" w:rsidRDefault="007D3786" w:rsidP="00CF106D">
            <w:pPr>
              <w:spacing w:before="60" w:after="120"/>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Thông tin sản phẩm mới bị sai.</w:t>
            </w:r>
          </w:p>
        </w:tc>
      </w:tr>
      <w:tr w:rsidR="007D3786" w:rsidRPr="00BB50A1" w14:paraId="3D56A6D7" w14:textId="77777777" w:rsidTr="005B16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shd w:val="clear" w:color="auto" w:fill="auto"/>
            <w:hideMark/>
          </w:tcPr>
          <w:p w14:paraId="52E2D0A8" w14:textId="77777777" w:rsidR="007D3786" w:rsidRPr="007A1519" w:rsidRDefault="007D3786" w:rsidP="007D3786">
            <w:pPr>
              <w:spacing w:before="60" w:after="60" w:line="276" w:lineRule="auto"/>
              <w:jc w:val="both"/>
              <w:rPr>
                <w:rFonts w:ascii="Segoe UI" w:eastAsia="Times New Roman" w:hAnsi="Segoe UI" w:cs="Segoe UI"/>
                <w:sz w:val="24"/>
                <w:szCs w:val="24"/>
              </w:rPr>
            </w:pPr>
            <w:r w:rsidRPr="007A1519">
              <w:rPr>
                <w:rFonts w:ascii="Segoe UI" w:eastAsia="Times New Roman" w:hAnsi="Segoe UI" w:cs="Segoe UI"/>
                <w:sz w:val="24"/>
                <w:szCs w:val="24"/>
              </w:rPr>
              <w:t>Trung bình</w:t>
            </w:r>
          </w:p>
        </w:tc>
        <w:tc>
          <w:tcPr>
            <w:tcW w:w="2610" w:type="dxa"/>
            <w:shd w:val="clear" w:color="auto" w:fill="auto"/>
            <w:hideMark/>
          </w:tcPr>
          <w:p w14:paraId="626BAED8" w14:textId="77777777" w:rsidR="007D3786" w:rsidRPr="007A1519" w:rsidRDefault="007D3786" w:rsidP="00CF106D">
            <w:pPr>
              <w:spacing w:before="60" w:after="120"/>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Cơ sở phân phối có thể làm việc với các tiến trình dự phòng</w:t>
            </w:r>
          </w:p>
        </w:tc>
        <w:tc>
          <w:tcPr>
            <w:tcW w:w="2955" w:type="dxa"/>
            <w:shd w:val="clear" w:color="auto" w:fill="auto"/>
            <w:hideMark/>
          </w:tcPr>
          <w:p w14:paraId="581F914C" w14:textId="77777777" w:rsidR="007D3786" w:rsidRPr="007A1519" w:rsidRDefault="007D3786" w:rsidP="00CF106D">
            <w:pPr>
              <w:spacing w:before="60" w:after="120"/>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Khó đánh giá kết quả công việc</w:t>
            </w:r>
          </w:p>
        </w:tc>
        <w:tc>
          <w:tcPr>
            <w:tcW w:w="2270" w:type="dxa"/>
            <w:shd w:val="clear" w:color="auto" w:fill="auto"/>
            <w:hideMark/>
          </w:tcPr>
          <w:p w14:paraId="4E1601FA" w14:textId="77777777" w:rsidR="007D3786" w:rsidRPr="007A1519" w:rsidRDefault="007D3786" w:rsidP="00CF106D">
            <w:pPr>
              <w:spacing w:before="60" w:after="120"/>
              <w:jc w:val="both"/>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Báo cáo được xuất ra ở định dạng không mong muốn</w:t>
            </w:r>
          </w:p>
        </w:tc>
      </w:tr>
      <w:tr w:rsidR="007D3786" w:rsidRPr="00BB50A1" w14:paraId="03A70DFB" w14:textId="77777777" w:rsidTr="005B16CF">
        <w:tc>
          <w:tcPr>
            <w:cnfStyle w:val="001000000000" w:firstRow="0" w:lastRow="0" w:firstColumn="1" w:lastColumn="0" w:oddVBand="0" w:evenVBand="0" w:oddHBand="0" w:evenHBand="0" w:firstRowFirstColumn="0" w:firstRowLastColumn="0" w:lastRowFirstColumn="0" w:lastRowLastColumn="0"/>
            <w:tcW w:w="1435" w:type="dxa"/>
            <w:shd w:val="clear" w:color="auto" w:fill="auto"/>
            <w:hideMark/>
          </w:tcPr>
          <w:p w14:paraId="404B69D6" w14:textId="77777777" w:rsidR="007D3786" w:rsidRPr="007A1519" w:rsidRDefault="007D3786" w:rsidP="007D3786">
            <w:pPr>
              <w:spacing w:before="60" w:after="60" w:line="276" w:lineRule="auto"/>
              <w:jc w:val="both"/>
              <w:rPr>
                <w:rFonts w:ascii="Segoe UI" w:eastAsia="Times New Roman" w:hAnsi="Segoe UI" w:cs="Segoe UI"/>
                <w:sz w:val="24"/>
                <w:szCs w:val="24"/>
              </w:rPr>
            </w:pPr>
            <w:r w:rsidRPr="007A1519">
              <w:rPr>
                <w:rFonts w:ascii="Segoe UI" w:eastAsia="Times New Roman" w:hAnsi="Segoe UI" w:cs="Segoe UI"/>
                <w:sz w:val="24"/>
                <w:szCs w:val="24"/>
              </w:rPr>
              <w:t>Thấp</w:t>
            </w:r>
          </w:p>
        </w:tc>
        <w:tc>
          <w:tcPr>
            <w:tcW w:w="2610" w:type="dxa"/>
            <w:shd w:val="clear" w:color="auto" w:fill="auto"/>
            <w:hideMark/>
          </w:tcPr>
          <w:p w14:paraId="28280784" w14:textId="77777777" w:rsidR="007D3786" w:rsidRPr="007A1519" w:rsidRDefault="007D3786" w:rsidP="00CF106D">
            <w:pPr>
              <w:spacing w:before="60" w:after="120"/>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r w:rsidRPr="007A1519">
              <w:rPr>
                <w:rFonts w:ascii="Segoe UI" w:eastAsia="Times New Roman" w:hAnsi="Segoe UI" w:cs="Segoe UI"/>
                <w:sz w:val="24"/>
                <w:szCs w:val="24"/>
              </w:rPr>
              <w:t>Không yêu cầu sửa hoặc nâng cấp ngay lập tức</w:t>
            </w:r>
          </w:p>
        </w:tc>
        <w:tc>
          <w:tcPr>
            <w:tcW w:w="2955" w:type="dxa"/>
            <w:shd w:val="clear" w:color="auto" w:fill="auto"/>
          </w:tcPr>
          <w:p w14:paraId="22B52574" w14:textId="77777777" w:rsidR="007D3786" w:rsidRPr="007A1519" w:rsidRDefault="007D3786" w:rsidP="00CF106D">
            <w:pPr>
              <w:spacing w:before="60" w:after="120"/>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p>
        </w:tc>
        <w:tc>
          <w:tcPr>
            <w:tcW w:w="2270" w:type="dxa"/>
            <w:shd w:val="clear" w:color="auto" w:fill="auto"/>
          </w:tcPr>
          <w:p w14:paraId="1A6A8618" w14:textId="77777777" w:rsidR="007D3786" w:rsidRPr="007A1519" w:rsidRDefault="007D3786" w:rsidP="00CF106D">
            <w:pPr>
              <w:spacing w:before="60" w:after="120"/>
              <w:jc w:val="both"/>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4"/>
                <w:szCs w:val="24"/>
              </w:rPr>
            </w:pPr>
          </w:p>
        </w:tc>
      </w:tr>
    </w:tbl>
    <w:p w14:paraId="3ACFFFB2" w14:textId="57D1F05B" w:rsidR="007D3786" w:rsidRPr="007A1519" w:rsidRDefault="007D3786" w:rsidP="007D3786">
      <w:pPr>
        <w:spacing w:after="160" w:line="276" w:lineRule="auto"/>
        <w:jc w:val="both"/>
        <w:rPr>
          <w:rFonts w:ascii="Segoe UI" w:eastAsia="Calibri" w:hAnsi="Segoe UI" w:cs="Segoe UI"/>
          <w:sz w:val="24"/>
          <w:szCs w:val="24"/>
        </w:rPr>
      </w:pPr>
    </w:p>
    <w:p w14:paraId="71D0ABE0" w14:textId="32A05B2B" w:rsidR="0072682A" w:rsidRPr="00BB50A1" w:rsidRDefault="008651D6" w:rsidP="00095E09">
      <w:pPr>
        <w:pStyle w:val="Heading1"/>
        <w:spacing w:line="276" w:lineRule="auto"/>
        <w:rPr>
          <w:rFonts w:cs="Segoe UI"/>
        </w:rPr>
      </w:pPr>
      <w:bookmarkStart w:id="61" w:name="_Toc477962850"/>
      <w:r w:rsidRPr="00BB50A1">
        <w:rPr>
          <w:rFonts w:cs="Segoe UI"/>
        </w:rPr>
        <w:t>GIỚI THIỆU CÔNG TY</w:t>
      </w:r>
      <w:bookmarkEnd w:id="61"/>
    </w:p>
    <w:p w14:paraId="744A81D9" w14:textId="25D319A2" w:rsidR="00A767EB" w:rsidRPr="00BB50A1" w:rsidRDefault="003B3F50" w:rsidP="00095E09">
      <w:pPr>
        <w:pStyle w:val="Heading2"/>
        <w:spacing w:line="276" w:lineRule="auto"/>
        <w:jc w:val="both"/>
        <w:rPr>
          <w:rFonts w:cs="Segoe UI"/>
        </w:rPr>
      </w:pPr>
      <w:bookmarkStart w:id="62" w:name="_Toc477962851"/>
      <w:r w:rsidRPr="00BB50A1">
        <w:rPr>
          <w:rFonts w:cs="Segoe UI"/>
        </w:rPr>
        <w:t>THÔNG TIN CƠ BẢN</w:t>
      </w:r>
      <w:bookmarkEnd w:id="62"/>
    </w:p>
    <w:p w14:paraId="5B59EC01" w14:textId="77777777" w:rsidR="00A767EB" w:rsidRPr="00BB50A1" w:rsidRDefault="00A767EB" w:rsidP="00095E09">
      <w:pPr>
        <w:spacing w:line="276" w:lineRule="auto"/>
        <w:jc w:val="both"/>
        <w:rPr>
          <w:rFonts w:ascii="Segoe UI" w:hAnsi="Segoe UI" w:cs="Segoe UI"/>
          <w:sz w:val="24"/>
          <w:szCs w:val="24"/>
        </w:rPr>
      </w:pPr>
      <w:r w:rsidRPr="00BB50A1">
        <w:rPr>
          <w:rFonts w:ascii="Segoe UI" w:hAnsi="Segoe UI" w:cs="Segoe UI"/>
          <w:b/>
          <w:sz w:val="24"/>
          <w:szCs w:val="24"/>
        </w:rPr>
        <w:t>Tên doanh nghiệp</w:t>
      </w:r>
      <w:r w:rsidRPr="00BB50A1">
        <w:rPr>
          <w:rFonts w:ascii="Segoe UI" w:hAnsi="Segoe UI" w:cs="Segoe UI"/>
          <w:sz w:val="24"/>
          <w:szCs w:val="24"/>
        </w:rPr>
        <w:t xml:space="preserve">: Công ty Cổ Phần DMSpro, Viết tắt: </w:t>
      </w:r>
      <w:r w:rsidRPr="00BB50A1">
        <w:rPr>
          <w:rFonts w:ascii="Segoe UI" w:hAnsi="Segoe UI" w:cs="Segoe UI"/>
          <w:b/>
          <w:sz w:val="24"/>
          <w:szCs w:val="24"/>
        </w:rPr>
        <w:t>DMSpro</w:t>
      </w:r>
    </w:p>
    <w:p w14:paraId="23BFC618" w14:textId="77777777" w:rsidR="00A767EB" w:rsidRPr="00BB50A1" w:rsidRDefault="00A767EB" w:rsidP="00095E09">
      <w:pPr>
        <w:spacing w:line="276" w:lineRule="auto"/>
        <w:jc w:val="both"/>
        <w:rPr>
          <w:rFonts w:ascii="Segoe UI" w:hAnsi="Segoe UI" w:cs="Segoe UI"/>
          <w:sz w:val="24"/>
          <w:szCs w:val="24"/>
        </w:rPr>
      </w:pPr>
      <w:r w:rsidRPr="00BB50A1">
        <w:rPr>
          <w:rFonts w:ascii="Segoe UI" w:hAnsi="Segoe UI" w:cs="Segoe UI"/>
          <w:b/>
          <w:sz w:val="24"/>
          <w:szCs w:val="24"/>
        </w:rPr>
        <w:t>Mã doanh nghiệp</w:t>
      </w:r>
      <w:r w:rsidRPr="00BB50A1">
        <w:rPr>
          <w:rFonts w:ascii="Segoe UI" w:hAnsi="Segoe UI" w:cs="Segoe UI"/>
          <w:sz w:val="24"/>
          <w:szCs w:val="24"/>
        </w:rPr>
        <w:t>: 0311824056</w:t>
      </w:r>
    </w:p>
    <w:p w14:paraId="0F1F577F" w14:textId="77777777" w:rsidR="00A767EB" w:rsidRPr="00BB50A1" w:rsidRDefault="00A767EB" w:rsidP="00095E09">
      <w:pPr>
        <w:spacing w:line="276" w:lineRule="auto"/>
        <w:jc w:val="both"/>
        <w:rPr>
          <w:rFonts w:ascii="Segoe UI" w:hAnsi="Segoe UI" w:cs="Segoe UI"/>
          <w:sz w:val="24"/>
          <w:szCs w:val="24"/>
        </w:rPr>
      </w:pPr>
      <w:r w:rsidRPr="00BB50A1">
        <w:rPr>
          <w:rFonts w:ascii="Segoe UI" w:hAnsi="Segoe UI" w:cs="Segoe UI"/>
          <w:b/>
          <w:sz w:val="24"/>
          <w:szCs w:val="24"/>
        </w:rPr>
        <w:t>Website</w:t>
      </w:r>
      <w:r w:rsidRPr="00BB50A1">
        <w:rPr>
          <w:rFonts w:ascii="Segoe UI" w:hAnsi="Segoe UI" w:cs="Segoe UI"/>
          <w:sz w:val="24"/>
          <w:szCs w:val="24"/>
        </w:rPr>
        <w:t xml:space="preserve">: </w:t>
      </w:r>
      <w:hyperlink r:id="rId49" w:history="1">
        <w:r w:rsidRPr="00BB50A1">
          <w:rPr>
            <w:rStyle w:val="Hyperlink"/>
            <w:rFonts w:ascii="Segoe UI" w:hAnsi="Segoe UI" w:cs="Segoe UI"/>
            <w:sz w:val="24"/>
            <w:szCs w:val="24"/>
          </w:rPr>
          <w:t>http://www.dmspro.vn</w:t>
        </w:r>
      </w:hyperlink>
      <w:r w:rsidRPr="00BB50A1">
        <w:rPr>
          <w:rFonts w:ascii="Segoe UI" w:hAnsi="Segoe UI" w:cs="Segoe UI"/>
          <w:sz w:val="24"/>
          <w:szCs w:val="24"/>
        </w:rPr>
        <w:t xml:space="preserve">  Email: </w:t>
      </w:r>
      <w:hyperlink r:id="rId50" w:history="1">
        <w:r w:rsidRPr="00BB50A1">
          <w:rPr>
            <w:rStyle w:val="Hyperlink"/>
            <w:rFonts w:ascii="Segoe UI" w:hAnsi="Segoe UI" w:cs="Segoe UI"/>
            <w:sz w:val="24"/>
            <w:szCs w:val="24"/>
          </w:rPr>
          <w:t>info@dmspro.vn</w:t>
        </w:r>
      </w:hyperlink>
    </w:p>
    <w:p w14:paraId="406C4F45" w14:textId="77777777" w:rsidR="00A767EB" w:rsidRPr="00BB50A1" w:rsidRDefault="00A767EB" w:rsidP="00095E09">
      <w:pPr>
        <w:spacing w:line="276" w:lineRule="auto"/>
        <w:jc w:val="both"/>
        <w:rPr>
          <w:rFonts w:ascii="Segoe UI" w:hAnsi="Segoe UI" w:cs="Segoe UI"/>
          <w:b/>
          <w:sz w:val="24"/>
          <w:szCs w:val="24"/>
        </w:rPr>
      </w:pPr>
      <w:r w:rsidRPr="00BB50A1">
        <w:rPr>
          <w:rFonts w:ascii="Segoe UI" w:hAnsi="Segoe UI" w:cs="Segoe UI"/>
          <w:b/>
          <w:sz w:val="24"/>
          <w:szCs w:val="24"/>
        </w:rPr>
        <w:t>Trụ sở chính:</w:t>
      </w:r>
    </w:p>
    <w:p w14:paraId="1629E362" w14:textId="77777777" w:rsidR="00A767EB" w:rsidRPr="00BB50A1" w:rsidRDefault="00A767EB" w:rsidP="00B7534C">
      <w:pPr>
        <w:pStyle w:val="ListParagraph"/>
        <w:numPr>
          <w:ilvl w:val="0"/>
          <w:numId w:val="6"/>
        </w:numPr>
        <w:spacing w:after="200" w:line="276" w:lineRule="auto"/>
        <w:jc w:val="both"/>
        <w:rPr>
          <w:rFonts w:ascii="Segoe UI" w:hAnsi="Segoe UI" w:cs="Segoe UI"/>
          <w:sz w:val="24"/>
          <w:szCs w:val="24"/>
        </w:rPr>
      </w:pPr>
      <w:r w:rsidRPr="00BB50A1">
        <w:rPr>
          <w:rFonts w:ascii="Segoe UI" w:hAnsi="Segoe UI" w:cs="Segoe UI"/>
          <w:sz w:val="24"/>
          <w:szCs w:val="24"/>
        </w:rPr>
        <w:t>B6 Bạch Đằng, Phường 2, Quận Tân Bình, Tp.HCM.</w:t>
      </w:r>
    </w:p>
    <w:p w14:paraId="6004EDDB" w14:textId="77777777" w:rsidR="00A767EB" w:rsidRPr="00BB50A1" w:rsidRDefault="00A767EB" w:rsidP="00B7534C">
      <w:pPr>
        <w:pStyle w:val="ListParagraph"/>
        <w:numPr>
          <w:ilvl w:val="0"/>
          <w:numId w:val="6"/>
        </w:numPr>
        <w:spacing w:after="200" w:line="276" w:lineRule="auto"/>
        <w:jc w:val="both"/>
        <w:rPr>
          <w:rFonts w:ascii="Segoe UI" w:hAnsi="Segoe UI" w:cs="Segoe UI"/>
          <w:sz w:val="24"/>
          <w:szCs w:val="24"/>
        </w:rPr>
      </w:pPr>
      <w:r w:rsidRPr="00BB50A1">
        <w:rPr>
          <w:rFonts w:ascii="Segoe UI" w:hAnsi="Segoe UI" w:cs="Segoe UI"/>
          <w:sz w:val="24"/>
          <w:szCs w:val="24"/>
        </w:rPr>
        <w:t>Tel: (+84) 8 3547 0606</w:t>
      </w:r>
    </w:p>
    <w:p w14:paraId="3825E0CC" w14:textId="77777777" w:rsidR="00A767EB" w:rsidRPr="00BB50A1" w:rsidRDefault="00A767EB" w:rsidP="00B7534C">
      <w:pPr>
        <w:pStyle w:val="ListParagraph"/>
        <w:numPr>
          <w:ilvl w:val="0"/>
          <w:numId w:val="6"/>
        </w:numPr>
        <w:spacing w:after="200" w:line="276" w:lineRule="auto"/>
        <w:jc w:val="both"/>
        <w:rPr>
          <w:rFonts w:ascii="Segoe UI" w:hAnsi="Segoe UI" w:cs="Segoe UI"/>
          <w:sz w:val="24"/>
          <w:szCs w:val="24"/>
        </w:rPr>
      </w:pPr>
      <w:r w:rsidRPr="00BB50A1">
        <w:rPr>
          <w:rFonts w:ascii="Segoe UI" w:hAnsi="Segoe UI" w:cs="Segoe UI"/>
          <w:sz w:val="24"/>
          <w:szCs w:val="24"/>
        </w:rPr>
        <w:t>Fax: (+84) 8 3547 0260</w:t>
      </w:r>
    </w:p>
    <w:p w14:paraId="202DBDB7" w14:textId="77777777" w:rsidR="00A767EB" w:rsidRPr="00BB50A1" w:rsidRDefault="00A767EB" w:rsidP="00095E09">
      <w:pPr>
        <w:spacing w:line="276" w:lineRule="auto"/>
        <w:jc w:val="both"/>
        <w:rPr>
          <w:rFonts w:ascii="Segoe UI" w:hAnsi="Segoe UI" w:cs="Segoe UI"/>
          <w:b/>
          <w:sz w:val="24"/>
          <w:szCs w:val="24"/>
        </w:rPr>
      </w:pPr>
      <w:r w:rsidRPr="00BB50A1">
        <w:rPr>
          <w:rFonts w:ascii="Segoe UI" w:hAnsi="Segoe UI" w:cs="Segoe UI"/>
          <w:b/>
          <w:sz w:val="24"/>
          <w:szCs w:val="24"/>
        </w:rPr>
        <w:t>Trung tâm phát triển ứng dụng:</w:t>
      </w:r>
    </w:p>
    <w:p w14:paraId="15D3D386" w14:textId="77777777" w:rsidR="00A767EB" w:rsidRPr="00BB50A1" w:rsidRDefault="00A767EB" w:rsidP="00B7534C">
      <w:pPr>
        <w:pStyle w:val="ListParagraph"/>
        <w:numPr>
          <w:ilvl w:val="0"/>
          <w:numId w:val="7"/>
        </w:numPr>
        <w:spacing w:after="200" w:line="276" w:lineRule="auto"/>
        <w:jc w:val="both"/>
        <w:rPr>
          <w:rFonts w:ascii="Segoe UI" w:hAnsi="Segoe UI" w:cs="Segoe UI"/>
          <w:sz w:val="24"/>
          <w:szCs w:val="24"/>
        </w:rPr>
      </w:pPr>
      <w:r w:rsidRPr="00BB50A1">
        <w:rPr>
          <w:rFonts w:ascii="Segoe UI" w:hAnsi="Segoe UI" w:cs="Segoe UI"/>
          <w:sz w:val="24"/>
          <w:szCs w:val="24"/>
        </w:rPr>
        <w:t>Tầng 16 ,tòa nhà Blue Sky, số 1 Bạch Đằng, Phường 2, Q. Tân Bình, Tp.HCM.</w:t>
      </w:r>
    </w:p>
    <w:p w14:paraId="7A667E70" w14:textId="77777777" w:rsidR="00A767EB" w:rsidRPr="00BB50A1" w:rsidRDefault="00A767EB" w:rsidP="00B7534C">
      <w:pPr>
        <w:pStyle w:val="ListParagraph"/>
        <w:numPr>
          <w:ilvl w:val="0"/>
          <w:numId w:val="7"/>
        </w:numPr>
        <w:spacing w:after="200" w:line="276" w:lineRule="auto"/>
        <w:jc w:val="both"/>
        <w:rPr>
          <w:rFonts w:ascii="Segoe UI" w:hAnsi="Segoe UI" w:cs="Segoe UI"/>
          <w:sz w:val="24"/>
          <w:szCs w:val="24"/>
        </w:rPr>
      </w:pPr>
      <w:r w:rsidRPr="00BB50A1">
        <w:rPr>
          <w:rFonts w:ascii="Segoe UI" w:hAnsi="Segoe UI" w:cs="Segoe UI"/>
          <w:sz w:val="24"/>
          <w:szCs w:val="24"/>
        </w:rPr>
        <w:t>Tel: (+84) 8 3547 0606</w:t>
      </w:r>
    </w:p>
    <w:p w14:paraId="490D88D2" w14:textId="77777777" w:rsidR="00A767EB" w:rsidRPr="00BB50A1" w:rsidRDefault="00A767EB" w:rsidP="00B7534C">
      <w:pPr>
        <w:pStyle w:val="ListParagraph"/>
        <w:numPr>
          <w:ilvl w:val="0"/>
          <w:numId w:val="7"/>
        </w:numPr>
        <w:spacing w:after="200" w:line="276" w:lineRule="auto"/>
        <w:jc w:val="both"/>
        <w:rPr>
          <w:rFonts w:ascii="Segoe UI" w:hAnsi="Segoe UI" w:cs="Segoe UI"/>
          <w:sz w:val="24"/>
          <w:szCs w:val="24"/>
        </w:rPr>
      </w:pPr>
      <w:r w:rsidRPr="00BB50A1">
        <w:rPr>
          <w:rFonts w:ascii="Segoe UI" w:hAnsi="Segoe UI" w:cs="Segoe UI"/>
          <w:sz w:val="24"/>
          <w:szCs w:val="24"/>
        </w:rPr>
        <w:t>Fax: (+84) 8 3547 0260</w:t>
      </w:r>
    </w:p>
    <w:p w14:paraId="2746BD21" w14:textId="77777777" w:rsidR="00A767EB" w:rsidRPr="00BB50A1" w:rsidRDefault="00A767EB" w:rsidP="00095E09">
      <w:pPr>
        <w:spacing w:line="276" w:lineRule="auto"/>
        <w:jc w:val="both"/>
        <w:rPr>
          <w:rFonts w:ascii="Segoe UI" w:hAnsi="Segoe UI" w:cs="Segoe UI"/>
          <w:b/>
          <w:sz w:val="24"/>
          <w:szCs w:val="24"/>
        </w:rPr>
      </w:pPr>
      <w:r w:rsidRPr="00BB50A1">
        <w:rPr>
          <w:rFonts w:ascii="Segoe UI" w:hAnsi="Segoe UI" w:cs="Segoe UI"/>
          <w:b/>
          <w:sz w:val="24"/>
          <w:szCs w:val="24"/>
        </w:rPr>
        <w:t>Trung tâm hỗ trợ T.P. Hồ Chí Minh:</w:t>
      </w:r>
    </w:p>
    <w:p w14:paraId="5FD2507C" w14:textId="77777777" w:rsidR="00A767EB" w:rsidRPr="00BB50A1" w:rsidRDefault="00A767EB" w:rsidP="00B7534C">
      <w:pPr>
        <w:pStyle w:val="ListParagraph"/>
        <w:numPr>
          <w:ilvl w:val="0"/>
          <w:numId w:val="8"/>
        </w:numPr>
        <w:spacing w:after="200" w:line="276" w:lineRule="auto"/>
        <w:jc w:val="both"/>
        <w:rPr>
          <w:rFonts w:ascii="Segoe UI" w:hAnsi="Segoe UI" w:cs="Segoe UI"/>
          <w:sz w:val="24"/>
          <w:szCs w:val="24"/>
        </w:rPr>
      </w:pPr>
      <w:r w:rsidRPr="00BB50A1">
        <w:rPr>
          <w:rFonts w:ascii="Segoe UI" w:hAnsi="Segoe UI" w:cs="Segoe UI"/>
          <w:sz w:val="24"/>
          <w:szCs w:val="24"/>
        </w:rPr>
        <w:t>B1 ,tòa nhà Blue Sky, số 1 Bạch Đằng, Phường 2, Q. Tân Bình, Tp.HCM.</w:t>
      </w:r>
    </w:p>
    <w:p w14:paraId="2266996A" w14:textId="77777777" w:rsidR="00A767EB" w:rsidRPr="00BB50A1" w:rsidRDefault="00A767EB" w:rsidP="00B7534C">
      <w:pPr>
        <w:pStyle w:val="ListParagraph"/>
        <w:numPr>
          <w:ilvl w:val="0"/>
          <w:numId w:val="8"/>
        </w:numPr>
        <w:spacing w:after="200" w:line="276" w:lineRule="auto"/>
        <w:jc w:val="both"/>
        <w:rPr>
          <w:rFonts w:ascii="Segoe UI" w:hAnsi="Segoe UI" w:cs="Segoe UI"/>
          <w:sz w:val="24"/>
          <w:szCs w:val="24"/>
        </w:rPr>
      </w:pPr>
      <w:r w:rsidRPr="00BB50A1">
        <w:rPr>
          <w:rFonts w:ascii="Segoe UI" w:hAnsi="Segoe UI" w:cs="Segoe UI"/>
          <w:sz w:val="24"/>
          <w:szCs w:val="24"/>
        </w:rPr>
        <w:t>Tel: (+84) 8 3547 0606</w:t>
      </w:r>
    </w:p>
    <w:p w14:paraId="55182E5B" w14:textId="77777777" w:rsidR="00A767EB" w:rsidRPr="00BB50A1" w:rsidRDefault="00A767EB" w:rsidP="00B7534C">
      <w:pPr>
        <w:pStyle w:val="ListParagraph"/>
        <w:numPr>
          <w:ilvl w:val="0"/>
          <w:numId w:val="8"/>
        </w:numPr>
        <w:spacing w:after="200" w:line="276" w:lineRule="auto"/>
        <w:jc w:val="both"/>
        <w:rPr>
          <w:rFonts w:ascii="Segoe UI" w:hAnsi="Segoe UI" w:cs="Segoe UI"/>
          <w:sz w:val="24"/>
          <w:szCs w:val="24"/>
        </w:rPr>
      </w:pPr>
      <w:r w:rsidRPr="00BB50A1">
        <w:rPr>
          <w:rFonts w:ascii="Segoe UI" w:hAnsi="Segoe UI" w:cs="Segoe UI"/>
          <w:sz w:val="24"/>
          <w:szCs w:val="24"/>
        </w:rPr>
        <w:t>Fax: (+84) 8 3547 0260</w:t>
      </w:r>
    </w:p>
    <w:p w14:paraId="1BB73167" w14:textId="77777777" w:rsidR="00A767EB" w:rsidRPr="00BB50A1" w:rsidRDefault="00A767EB" w:rsidP="00095E09">
      <w:pPr>
        <w:spacing w:line="276" w:lineRule="auto"/>
        <w:jc w:val="both"/>
        <w:rPr>
          <w:rFonts w:ascii="Segoe UI" w:hAnsi="Segoe UI" w:cs="Segoe UI"/>
          <w:b/>
          <w:sz w:val="24"/>
          <w:szCs w:val="24"/>
        </w:rPr>
      </w:pPr>
      <w:r w:rsidRPr="00BB50A1">
        <w:rPr>
          <w:rFonts w:ascii="Segoe UI" w:hAnsi="Segoe UI" w:cs="Segoe UI"/>
          <w:b/>
          <w:sz w:val="24"/>
          <w:szCs w:val="24"/>
        </w:rPr>
        <w:t>Trung tâm hỗ trợ Hà Nội:</w:t>
      </w:r>
    </w:p>
    <w:p w14:paraId="5DEEF5D0" w14:textId="77777777" w:rsidR="00A767EB" w:rsidRPr="00BB50A1" w:rsidRDefault="00A767EB" w:rsidP="00B7534C">
      <w:pPr>
        <w:pStyle w:val="ListParagraph"/>
        <w:numPr>
          <w:ilvl w:val="0"/>
          <w:numId w:val="9"/>
        </w:numPr>
        <w:spacing w:after="200" w:line="276" w:lineRule="auto"/>
        <w:jc w:val="both"/>
        <w:rPr>
          <w:rFonts w:ascii="Segoe UI" w:hAnsi="Segoe UI" w:cs="Segoe UI"/>
          <w:sz w:val="24"/>
          <w:szCs w:val="24"/>
        </w:rPr>
      </w:pPr>
      <w:r w:rsidRPr="00BB50A1">
        <w:rPr>
          <w:rFonts w:ascii="Segoe UI" w:hAnsi="Segoe UI" w:cs="Segoe UI"/>
          <w:sz w:val="24"/>
          <w:szCs w:val="24"/>
        </w:rPr>
        <w:t>Lầu 12 tòa nhà Thông Tấn Xã Việt Nam, 79 Lý Thường Kiệt, Hoàn Kiếm, Hà Nội.</w:t>
      </w:r>
    </w:p>
    <w:p w14:paraId="33590BA6" w14:textId="77777777" w:rsidR="00A767EB" w:rsidRPr="00BB50A1" w:rsidRDefault="00A767EB" w:rsidP="00B7534C">
      <w:pPr>
        <w:pStyle w:val="ListParagraph"/>
        <w:numPr>
          <w:ilvl w:val="0"/>
          <w:numId w:val="9"/>
        </w:numPr>
        <w:spacing w:after="200" w:line="276" w:lineRule="auto"/>
        <w:jc w:val="both"/>
        <w:rPr>
          <w:rFonts w:ascii="Segoe UI" w:hAnsi="Segoe UI" w:cs="Segoe UI"/>
          <w:sz w:val="24"/>
          <w:szCs w:val="24"/>
        </w:rPr>
      </w:pPr>
      <w:r w:rsidRPr="00BB50A1">
        <w:rPr>
          <w:rFonts w:ascii="Segoe UI" w:hAnsi="Segoe UI" w:cs="Segoe UI"/>
          <w:sz w:val="24"/>
          <w:szCs w:val="24"/>
        </w:rPr>
        <w:t>Tel: (+84) 4 3513 0606</w:t>
      </w:r>
    </w:p>
    <w:p w14:paraId="7A20A609" w14:textId="77777777" w:rsidR="00A767EB" w:rsidRPr="00BB50A1" w:rsidRDefault="00A767EB" w:rsidP="00B7534C">
      <w:pPr>
        <w:pStyle w:val="ListParagraph"/>
        <w:numPr>
          <w:ilvl w:val="0"/>
          <w:numId w:val="9"/>
        </w:numPr>
        <w:spacing w:after="200" w:line="276" w:lineRule="auto"/>
        <w:jc w:val="both"/>
        <w:rPr>
          <w:rFonts w:ascii="Segoe UI" w:hAnsi="Segoe UI" w:cs="Segoe UI"/>
          <w:sz w:val="24"/>
          <w:szCs w:val="24"/>
        </w:rPr>
      </w:pPr>
      <w:r w:rsidRPr="00BB50A1">
        <w:rPr>
          <w:rFonts w:ascii="Segoe UI" w:hAnsi="Segoe UI" w:cs="Segoe UI"/>
          <w:sz w:val="24"/>
          <w:szCs w:val="24"/>
        </w:rPr>
        <w:t>Fax: (+84) 4 3513 0909</w:t>
      </w:r>
    </w:p>
    <w:p w14:paraId="518E9317" w14:textId="77777777" w:rsidR="00A767EB" w:rsidRPr="00BB50A1" w:rsidRDefault="00A767EB" w:rsidP="00095E09">
      <w:pPr>
        <w:spacing w:line="276" w:lineRule="auto"/>
        <w:jc w:val="both"/>
        <w:rPr>
          <w:rFonts w:ascii="Segoe UI" w:hAnsi="Segoe UI" w:cs="Segoe UI"/>
          <w:b/>
          <w:sz w:val="24"/>
          <w:szCs w:val="24"/>
        </w:rPr>
      </w:pPr>
      <w:r w:rsidRPr="00BB50A1">
        <w:rPr>
          <w:rFonts w:ascii="Segoe UI" w:hAnsi="Segoe UI" w:cs="Segoe UI"/>
          <w:b/>
          <w:sz w:val="24"/>
          <w:szCs w:val="24"/>
        </w:rPr>
        <w:t>Trung tâm hỗ trợ Đà Nẵng:</w:t>
      </w:r>
    </w:p>
    <w:p w14:paraId="65ADC1E1" w14:textId="77777777" w:rsidR="00A767EB" w:rsidRPr="00BB50A1" w:rsidRDefault="00A767EB" w:rsidP="00B7534C">
      <w:pPr>
        <w:pStyle w:val="ListParagraph"/>
        <w:numPr>
          <w:ilvl w:val="0"/>
          <w:numId w:val="10"/>
        </w:numPr>
        <w:spacing w:after="200" w:line="276" w:lineRule="auto"/>
        <w:jc w:val="both"/>
        <w:rPr>
          <w:rFonts w:ascii="Segoe UI" w:hAnsi="Segoe UI" w:cs="Segoe UI"/>
          <w:sz w:val="24"/>
          <w:szCs w:val="24"/>
        </w:rPr>
      </w:pPr>
      <w:r w:rsidRPr="00BB50A1">
        <w:rPr>
          <w:rFonts w:ascii="Segoe UI" w:hAnsi="Segoe UI" w:cs="Segoe UI"/>
          <w:sz w:val="24"/>
          <w:szCs w:val="24"/>
        </w:rPr>
        <w:t>Lầu 3, Tòa nhà Savico, 66 Võ Văn Tần, P. Chính Gián, Quận Thanh Khê, Đà Nẵng.</w:t>
      </w:r>
    </w:p>
    <w:p w14:paraId="78D3AB88" w14:textId="77777777" w:rsidR="00A767EB" w:rsidRPr="00BB50A1" w:rsidRDefault="00A767EB" w:rsidP="00B7534C">
      <w:pPr>
        <w:pStyle w:val="ListParagraph"/>
        <w:numPr>
          <w:ilvl w:val="0"/>
          <w:numId w:val="10"/>
        </w:numPr>
        <w:spacing w:after="200" w:line="276" w:lineRule="auto"/>
        <w:jc w:val="both"/>
        <w:rPr>
          <w:rFonts w:ascii="Segoe UI" w:hAnsi="Segoe UI" w:cs="Segoe UI"/>
          <w:sz w:val="24"/>
          <w:szCs w:val="24"/>
        </w:rPr>
      </w:pPr>
      <w:r w:rsidRPr="00BB50A1">
        <w:rPr>
          <w:rFonts w:ascii="Segoe UI" w:hAnsi="Segoe UI" w:cs="Segoe UI"/>
          <w:sz w:val="24"/>
          <w:szCs w:val="24"/>
        </w:rPr>
        <w:t>Tel: (+84) 511 383 0606</w:t>
      </w:r>
    </w:p>
    <w:p w14:paraId="4C8D4750" w14:textId="6B686E2D" w:rsidR="00A767EB" w:rsidRPr="00BB50A1" w:rsidRDefault="00A767EB" w:rsidP="00B7534C">
      <w:pPr>
        <w:pStyle w:val="ListParagraph"/>
        <w:numPr>
          <w:ilvl w:val="0"/>
          <w:numId w:val="10"/>
        </w:numPr>
        <w:spacing w:after="200" w:line="276" w:lineRule="auto"/>
        <w:jc w:val="both"/>
        <w:rPr>
          <w:rFonts w:ascii="Segoe UI" w:hAnsi="Segoe UI" w:cs="Segoe UI"/>
          <w:sz w:val="24"/>
          <w:szCs w:val="24"/>
        </w:rPr>
      </w:pPr>
      <w:r w:rsidRPr="00BB50A1">
        <w:rPr>
          <w:rFonts w:ascii="Segoe UI" w:hAnsi="Segoe UI" w:cs="Segoe UI"/>
          <w:sz w:val="24"/>
          <w:szCs w:val="24"/>
        </w:rPr>
        <w:t>Fax: (+84) 511 374 9283</w:t>
      </w:r>
    </w:p>
    <w:p w14:paraId="2739F6F4" w14:textId="23C9157F" w:rsidR="00AE2846" w:rsidRPr="00BB50A1" w:rsidRDefault="00A767EB" w:rsidP="00095E09">
      <w:pPr>
        <w:pStyle w:val="Heading2"/>
        <w:spacing w:line="276" w:lineRule="auto"/>
        <w:jc w:val="both"/>
        <w:rPr>
          <w:rFonts w:cs="Segoe UI"/>
        </w:rPr>
      </w:pPr>
      <w:bookmarkStart w:id="63" w:name="_Toc477962852"/>
      <w:r w:rsidRPr="00BB50A1">
        <w:rPr>
          <w:rFonts w:cs="Segoe UI"/>
        </w:rPr>
        <w:t>GIỚI THIỆU</w:t>
      </w:r>
      <w:bookmarkEnd w:id="63"/>
    </w:p>
    <w:p w14:paraId="7F2B517A" w14:textId="585F39A7" w:rsidR="00A36673" w:rsidRPr="00BB50A1" w:rsidRDefault="00A36673" w:rsidP="00095E09">
      <w:pPr>
        <w:spacing w:line="276" w:lineRule="auto"/>
        <w:jc w:val="both"/>
        <w:rPr>
          <w:rFonts w:ascii="Segoe UI" w:hAnsi="Segoe UI" w:cs="Segoe UI"/>
          <w:sz w:val="24"/>
        </w:rPr>
      </w:pPr>
      <w:r w:rsidRPr="00BB50A1">
        <w:rPr>
          <w:rFonts w:ascii="Segoe UI" w:hAnsi="Segoe UI" w:cs="Segoe UI"/>
          <w:sz w:val="24"/>
        </w:rPr>
        <w:t xml:space="preserve">Được thành lập năm </w:t>
      </w:r>
      <w:proofErr w:type="gramStart"/>
      <w:r w:rsidRPr="00BB50A1">
        <w:rPr>
          <w:rFonts w:ascii="Segoe UI" w:hAnsi="Segoe UI" w:cs="Segoe UI"/>
          <w:sz w:val="24"/>
        </w:rPr>
        <w:t>2012 tại</w:t>
      </w:r>
      <w:proofErr w:type="gramEnd"/>
      <w:r w:rsidRPr="00BB50A1">
        <w:rPr>
          <w:rFonts w:ascii="Segoe UI" w:hAnsi="Segoe UI" w:cs="Segoe UI"/>
          <w:sz w:val="24"/>
        </w:rPr>
        <w:t xml:space="preserve"> Việt Nam, Công ty Cổ phần DMSpro là đơn vị tiên phong sử dụng công nghệ điện toán đám mây trong quản lý hệ thống phân phối (DMS). </w:t>
      </w:r>
      <w:proofErr w:type="gramStart"/>
      <w:r w:rsidRPr="00BB50A1">
        <w:rPr>
          <w:rFonts w:ascii="Segoe UI" w:hAnsi="Segoe UI" w:cs="Segoe UI"/>
          <w:sz w:val="24"/>
        </w:rPr>
        <w:t>Đội ngũ nhân sự của DMSpro là những chuyên gia giàu kinh nghiệm nhất trong triển khai giải pháp quản trị hệ thống phân phối tại Việt Nam và tại Đông Nam Á, từng tham gia các dự án triển khai tại các doanh nghiệp lớn như Samsung, P&amp;G, Unilever, Vinamilk, Jonhson&amp;Jonhson, tập đoàn Tân Hiệp Phát, TH True Milk, ... Với nền tảng công nghệ hàng đầu, chúng tôi sẵn sàng giúp các doanh nghiệp đang phát triển và cả các tập đoàn lớn đẩy mạnh việc kinh doanh thông qua các giải pháp công nghệ thông tin.</w:t>
      </w:r>
      <w:proofErr w:type="gramEnd"/>
      <w:r w:rsidRPr="00BB50A1">
        <w:rPr>
          <w:rFonts w:ascii="Segoe UI" w:hAnsi="Segoe UI" w:cs="Segoe UI"/>
          <w:sz w:val="24"/>
        </w:rPr>
        <w:t xml:space="preserve"> Được tin tưởng bởi các tập đoàn hàng đầu như Samsung, P&amp;G, TH True Milk, Tân Hiệp Phát, SamSung, SCG, Beiersoft, ... giải pháp của DMSpro đang là sự lựa chọn hàng đầu của các doanh nghiệp quan tâm đầu tư vào hệ thống DMS. </w:t>
      </w:r>
    </w:p>
    <w:p w14:paraId="583399DA" w14:textId="77777777" w:rsidR="00A36673" w:rsidRPr="00BB50A1" w:rsidRDefault="00A36673" w:rsidP="00095E09">
      <w:pPr>
        <w:spacing w:line="276" w:lineRule="auto"/>
        <w:jc w:val="both"/>
        <w:rPr>
          <w:rFonts w:ascii="Segoe UI" w:hAnsi="Segoe UI" w:cs="Segoe UI"/>
          <w:sz w:val="24"/>
        </w:rPr>
      </w:pPr>
    </w:p>
    <w:p w14:paraId="3BE19EF8" w14:textId="77777777" w:rsidR="00A36673" w:rsidRPr="00BB50A1" w:rsidRDefault="00A36673" w:rsidP="00095E09">
      <w:pPr>
        <w:spacing w:line="276" w:lineRule="auto"/>
        <w:jc w:val="both"/>
        <w:rPr>
          <w:rFonts w:ascii="Segoe UI" w:hAnsi="Segoe UI" w:cs="Segoe UI"/>
          <w:sz w:val="24"/>
        </w:rPr>
      </w:pPr>
      <w:r w:rsidRPr="00BB50A1">
        <w:rPr>
          <w:rFonts w:ascii="Segoe UI" w:hAnsi="Segoe UI" w:cs="Segoe UI"/>
          <w:sz w:val="24"/>
        </w:rPr>
        <w:t xml:space="preserve">DMSpro là đối tác vàng của Acumatica, một trong những công ty đầu tiên trên thế giới phát triển giải pháp quản trị tổng thể doanh nghiệp (ERP) trên nền tảng điện toán đám mây (Cloud computing) cho các doanh nghiệp vừa và nhỏ. Dựa trên nền tảng hệ thống Acumatica, Công ty Cổ phần DMSpro cung cấp các giải pháp quản lý hệ thống phân phối tập trung và thông tin cập nhật </w:t>
      </w:r>
      <w:proofErr w:type="gramStart"/>
      <w:r w:rsidRPr="00BB50A1">
        <w:rPr>
          <w:rFonts w:ascii="Segoe UI" w:hAnsi="Segoe UI" w:cs="Segoe UI"/>
          <w:sz w:val="24"/>
        </w:rPr>
        <w:t>theo</w:t>
      </w:r>
      <w:proofErr w:type="gramEnd"/>
      <w:r w:rsidRPr="00BB50A1">
        <w:rPr>
          <w:rFonts w:ascii="Segoe UI" w:hAnsi="Segoe UI" w:cs="Segoe UI"/>
          <w:sz w:val="24"/>
        </w:rPr>
        <w:t xml:space="preserve"> thời gian thực giúp khách hàng kiểm soát hiệu quả và tăng lợi nhuận. </w:t>
      </w:r>
    </w:p>
    <w:p w14:paraId="4EA22666" w14:textId="77777777" w:rsidR="00A36673" w:rsidRPr="00BB50A1" w:rsidRDefault="00A36673" w:rsidP="00095E09">
      <w:pPr>
        <w:spacing w:line="276" w:lineRule="auto"/>
        <w:jc w:val="both"/>
        <w:rPr>
          <w:rFonts w:ascii="Segoe UI" w:hAnsi="Segoe UI" w:cs="Segoe UI"/>
          <w:sz w:val="24"/>
        </w:rPr>
      </w:pPr>
    </w:p>
    <w:p w14:paraId="599C6E6D" w14:textId="77777777" w:rsidR="00A36673" w:rsidRPr="00BB50A1" w:rsidRDefault="00A36673" w:rsidP="00095E09">
      <w:pPr>
        <w:spacing w:line="276" w:lineRule="auto"/>
        <w:jc w:val="both"/>
        <w:rPr>
          <w:rFonts w:ascii="Segoe UI" w:hAnsi="Segoe UI" w:cs="Segoe UI"/>
          <w:sz w:val="24"/>
        </w:rPr>
      </w:pPr>
      <w:proofErr w:type="gramStart"/>
      <w:r w:rsidRPr="00BB50A1">
        <w:rPr>
          <w:rFonts w:ascii="Segoe UI" w:hAnsi="Segoe UI" w:cs="Segoe UI"/>
          <w:sz w:val="24"/>
        </w:rPr>
        <w:t>Với kinh nghiệm chuyên sâu về hệ thống quản lý phân phối DMS, Công ty Cổ phần DMSpro chỉ tập trung vào lĩnh vực DMS, bên cạnh giải pháp DMS trên nền tảng Acumatica, bắt đầu từ năm 2016 DMSpro được SAP tin tưởng trao quyền làm đối tác OEM phát triển DMS trên nền tảng SAP B1 trên toàn cầu.</w:t>
      </w:r>
      <w:proofErr w:type="gramEnd"/>
    </w:p>
    <w:p w14:paraId="3DA7E79A" w14:textId="77777777" w:rsidR="00A36673" w:rsidRPr="00BB50A1" w:rsidRDefault="00A36673" w:rsidP="00095E09">
      <w:pPr>
        <w:spacing w:line="276" w:lineRule="auto"/>
        <w:jc w:val="both"/>
        <w:rPr>
          <w:rFonts w:ascii="Segoe UI" w:hAnsi="Segoe UI" w:cs="Segoe UI"/>
          <w:sz w:val="24"/>
        </w:rPr>
      </w:pPr>
    </w:p>
    <w:p w14:paraId="59713344" w14:textId="4B6DC0E1" w:rsidR="003D5CDD" w:rsidRPr="00BB50A1" w:rsidRDefault="00A36673" w:rsidP="00095E09">
      <w:pPr>
        <w:spacing w:line="276" w:lineRule="auto"/>
        <w:jc w:val="both"/>
        <w:rPr>
          <w:rFonts w:ascii="Segoe UI" w:hAnsi="Segoe UI" w:cs="Segoe UI"/>
          <w:sz w:val="24"/>
        </w:rPr>
      </w:pPr>
      <w:proofErr w:type="gramStart"/>
      <w:r w:rsidRPr="00BB50A1">
        <w:rPr>
          <w:rFonts w:ascii="Segoe UI" w:hAnsi="Segoe UI" w:cs="Segoe UI"/>
          <w:sz w:val="24"/>
        </w:rPr>
        <w:t>Trong năm 2015 DMSpro đã vinh dự nhận được nhiều giải thưởng lớn của VINASA như giải Sao Khuê 2015 (giải thưởng danh giá nhất cho các doanh nghiệp về phần mềm và công nghệ thông tin ở Việt Nam), liên tiếp 3 năm (2013, 2014, 2015) liền nhận được giải thưởng từ Acumatica, của Hội Tin Học Thành Phố HCM như giải Doanh Nghiệp Thành Công, . . .</w:t>
      </w:r>
      <w:proofErr w:type="gramEnd"/>
    </w:p>
    <w:p w14:paraId="15D29BF5" w14:textId="77777777" w:rsidR="008D5ADE" w:rsidRPr="00BB50A1" w:rsidRDefault="008D5ADE" w:rsidP="00095E09">
      <w:pPr>
        <w:spacing w:line="276" w:lineRule="auto"/>
        <w:jc w:val="both"/>
        <w:rPr>
          <w:rFonts w:ascii="Segoe UI" w:hAnsi="Segoe UI" w:cs="Segoe UI"/>
          <w:sz w:val="24"/>
        </w:rPr>
      </w:pPr>
    </w:p>
    <w:p w14:paraId="2F90DEAE" w14:textId="13BBC0C1" w:rsidR="00646956" w:rsidRPr="00BB50A1" w:rsidRDefault="00646956" w:rsidP="00095E09">
      <w:pPr>
        <w:spacing w:after="200" w:line="276" w:lineRule="auto"/>
        <w:rPr>
          <w:rFonts w:ascii="Segoe UI" w:hAnsi="Segoe UI" w:cs="Segoe UI"/>
          <w:sz w:val="24"/>
        </w:rPr>
      </w:pPr>
      <w:r w:rsidRPr="00BB50A1">
        <w:rPr>
          <w:rFonts w:ascii="Segoe UI" w:hAnsi="Segoe UI" w:cs="Segoe UI"/>
          <w:sz w:val="24"/>
        </w:rPr>
        <w:br w:type="page"/>
      </w:r>
    </w:p>
    <w:p w14:paraId="286E1B83" w14:textId="27F4D559" w:rsidR="003B275C" w:rsidRPr="00BB50A1" w:rsidRDefault="003B3F50" w:rsidP="00095E09">
      <w:pPr>
        <w:pStyle w:val="Heading2"/>
        <w:spacing w:line="276" w:lineRule="auto"/>
        <w:jc w:val="both"/>
        <w:rPr>
          <w:rFonts w:cs="Segoe UI"/>
        </w:rPr>
      </w:pPr>
      <w:bookmarkStart w:id="64" w:name="_Toc477962853"/>
      <w:r w:rsidRPr="00BB50A1">
        <w:rPr>
          <w:rFonts w:cs="Segoe UI" w:hint="eastAsia"/>
        </w:rPr>
        <w:t>Đ</w:t>
      </w:r>
      <w:r w:rsidRPr="00BB50A1">
        <w:rPr>
          <w:rFonts w:cs="Segoe UI"/>
        </w:rPr>
        <w:t>ỐI TÁC &amp; KHÁCH HÀNG</w:t>
      </w:r>
      <w:bookmarkEnd w:id="64"/>
    </w:p>
    <w:p w14:paraId="68C51861" w14:textId="49E288AC" w:rsidR="00D75EDC" w:rsidRPr="00BB50A1" w:rsidRDefault="00D75EDC" w:rsidP="00095E09">
      <w:pPr>
        <w:pStyle w:val="Heading3"/>
        <w:spacing w:line="276" w:lineRule="auto"/>
        <w:jc w:val="both"/>
        <w:rPr>
          <w:rFonts w:cs="Segoe UI"/>
        </w:rPr>
      </w:pPr>
      <w:bookmarkStart w:id="65" w:name="_Toc477962854"/>
      <w:r w:rsidRPr="007A1519">
        <w:rPr>
          <w:rFonts w:cs="Segoe UI"/>
          <w:noProof/>
        </w:rPr>
        <w:drawing>
          <wp:anchor distT="0" distB="0" distL="114300" distR="114300" simplePos="0" relativeHeight="251660288" behindDoc="0" locked="0" layoutInCell="1" allowOverlap="1" wp14:anchorId="66C673FD" wp14:editId="6ABF057F">
            <wp:simplePos x="0" y="0"/>
            <wp:positionH relativeFrom="column">
              <wp:posOffset>714375</wp:posOffset>
            </wp:positionH>
            <wp:positionV relativeFrom="paragraph">
              <wp:posOffset>987425</wp:posOffset>
            </wp:positionV>
            <wp:extent cx="914400" cy="8229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4400" cy="822960"/>
                    </a:xfrm>
                    <a:prstGeom prst="rect">
                      <a:avLst/>
                    </a:prstGeom>
                    <a:noFill/>
                    <a:ln>
                      <a:noFill/>
                    </a:ln>
                  </pic:spPr>
                </pic:pic>
              </a:graphicData>
            </a:graphic>
          </wp:anchor>
        </w:drawing>
      </w:r>
      <w:r w:rsidRPr="007A1519">
        <w:rPr>
          <w:rFonts w:cs="Segoe UI"/>
          <w:noProof/>
        </w:rPr>
        <w:drawing>
          <wp:anchor distT="0" distB="0" distL="114300" distR="114300" simplePos="0" relativeHeight="251661312" behindDoc="0" locked="0" layoutInCell="1" allowOverlap="1" wp14:anchorId="0C56FEF8" wp14:editId="0868953A">
            <wp:simplePos x="0" y="0"/>
            <wp:positionH relativeFrom="column">
              <wp:posOffset>783590</wp:posOffset>
            </wp:positionH>
            <wp:positionV relativeFrom="paragraph">
              <wp:posOffset>377825</wp:posOffset>
            </wp:positionV>
            <wp:extent cx="1414780" cy="32766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14780" cy="327660"/>
                    </a:xfrm>
                    <a:prstGeom prst="rect">
                      <a:avLst/>
                    </a:prstGeom>
                    <a:noFill/>
                    <a:ln>
                      <a:noFill/>
                    </a:ln>
                  </pic:spPr>
                </pic:pic>
              </a:graphicData>
            </a:graphic>
          </wp:anchor>
        </w:drawing>
      </w:r>
      <w:r w:rsidRPr="007A1519">
        <w:rPr>
          <w:rFonts w:cs="Segoe UI"/>
          <w:noProof/>
        </w:rPr>
        <w:drawing>
          <wp:anchor distT="0" distB="0" distL="114300" distR="114300" simplePos="0" relativeHeight="251662336" behindDoc="0" locked="0" layoutInCell="1" allowOverlap="1" wp14:anchorId="515F8D00" wp14:editId="6E107515">
            <wp:simplePos x="0" y="0"/>
            <wp:positionH relativeFrom="column">
              <wp:posOffset>2956560</wp:posOffset>
            </wp:positionH>
            <wp:positionV relativeFrom="paragraph">
              <wp:posOffset>1069340</wp:posOffset>
            </wp:positionV>
            <wp:extent cx="1078230" cy="569595"/>
            <wp:effectExtent l="0" t="0" r="762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78230" cy="569595"/>
                    </a:xfrm>
                    <a:prstGeom prst="rect">
                      <a:avLst/>
                    </a:prstGeom>
                    <a:noFill/>
                    <a:ln>
                      <a:noFill/>
                    </a:ln>
                  </pic:spPr>
                </pic:pic>
              </a:graphicData>
            </a:graphic>
          </wp:anchor>
        </w:drawing>
      </w:r>
      <w:r w:rsidRPr="007A1519">
        <w:rPr>
          <w:rFonts w:cs="Segoe UI"/>
          <w:noProof/>
        </w:rPr>
        <w:drawing>
          <wp:anchor distT="0" distB="0" distL="114300" distR="114300" simplePos="0" relativeHeight="251663360" behindDoc="0" locked="0" layoutInCell="1" allowOverlap="1" wp14:anchorId="79FB95ED" wp14:editId="203360AC">
            <wp:simplePos x="0" y="0"/>
            <wp:positionH relativeFrom="column">
              <wp:posOffset>2596515</wp:posOffset>
            </wp:positionH>
            <wp:positionV relativeFrom="paragraph">
              <wp:posOffset>309880</wp:posOffset>
            </wp:positionV>
            <wp:extent cx="1768475" cy="474345"/>
            <wp:effectExtent l="0" t="0" r="317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68475" cy="474345"/>
                    </a:xfrm>
                    <a:prstGeom prst="rect">
                      <a:avLst/>
                    </a:prstGeom>
                    <a:noFill/>
                    <a:ln>
                      <a:noFill/>
                    </a:ln>
                  </pic:spPr>
                </pic:pic>
              </a:graphicData>
            </a:graphic>
          </wp:anchor>
        </w:drawing>
      </w:r>
      <w:r w:rsidRPr="007A1519">
        <w:rPr>
          <w:rFonts w:cs="Segoe UI"/>
          <w:noProof/>
        </w:rPr>
        <w:drawing>
          <wp:anchor distT="0" distB="0" distL="114300" distR="114300" simplePos="0" relativeHeight="251664384" behindDoc="0" locked="0" layoutInCell="1" allowOverlap="1" wp14:anchorId="5E1B69D1" wp14:editId="7B9863A3">
            <wp:simplePos x="0" y="0"/>
            <wp:positionH relativeFrom="column">
              <wp:posOffset>714375</wp:posOffset>
            </wp:positionH>
            <wp:positionV relativeFrom="paragraph">
              <wp:posOffset>2104390</wp:posOffset>
            </wp:positionV>
            <wp:extent cx="1104265" cy="551815"/>
            <wp:effectExtent l="0" t="0" r="63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04265" cy="551815"/>
                    </a:xfrm>
                    <a:prstGeom prst="rect">
                      <a:avLst/>
                    </a:prstGeom>
                    <a:noFill/>
                    <a:ln>
                      <a:noFill/>
                    </a:ln>
                  </pic:spPr>
                </pic:pic>
              </a:graphicData>
            </a:graphic>
          </wp:anchor>
        </w:drawing>
      </w:r>
      <w:r w:rsidRPr="007A1519">
        <w:rPr>
          <w:rFonts w:cs="Segoe UI"/>
          <w:noProof/>
        </w:rPr>
        <w:drawing>
          <wp:anchor distT="0" distB="0" distL="114300" distR="114300" simplePos="0" relativeHeight="251665408" behindDoc="0" locked="0" layoutInCell="1" allowOverlap="1" wp14:anchorId="04B2A68E" wp14:editId="0A586146">
            <wp:simplePos x="0" y="0"/>
            <wp:positionH relativeFrom="column">
              <wp:posOffset>5093335</wp:posOffset>
            </wp:positionH>
            <wp:positionV relativeFrom="paragraph">
              <wp:posOffset>1782445</wp:posOffset>
            </wp:positionV>
            <wp:extent cx="802005" cy="802005"/>
            <wp:effectExtent l="0" t="0" r="1079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02005" cy="802005"/>
                    </a:xfrm>
                    <a:prstGeom prst="rect">
                      <a:avLst/>
                    </a:prstGeom>
                    <a:noFill/>
                    <a:ln>
                      <a:noFill/>
                    </a:ln>
                  </pic:spPr>
                </pic:pic>
              </a:graphicData>
            </a:graphic>
          </wp:anchor>
        </w:drawing>
      </w:r>
      <w:r w:rsidRPr="007A1519">
        <w:rPr>
          <w:rFonts w:cs="Segoe UI"/>
          <w:noProof/>
        </w:rPr>
        <w:drawing>
          <wp:anchor distT="0" distB="0" distL="114300" distR="114300" simplePos="0" relativeHeight="251666432" behindDoc="0" locked="0" layoutInCell="1" allowOverlap="1" wp14:anchorId="6DD83AE0" wp14:editId="104A3823">
            <wp:simplePos x="0" y="0"/>
            <wp:positionH relativeFrom="column">
              <wp:posOffset>2681605</wp:posOffset>
            </wp:positionH>
            <wp:positionV relativeFrom="paragraph">
              <wp:posOffset>2152015</wp:posOffset>
            </wp:positionV>
            <wp:extent cx="1828800" cy="36576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8800" cy="365760"/>
                    </a:xfrm>
                    <a:prstGeom prst="rect">
                      <a:avLst/>
                    </a:prstGeom>
                    <a:noFill/>
                    <a:ln>
                      <a:noFill/>
                    </a:ln>
                  </pic:spPr>
                </pic:pic>
              </a:graphicData>
            </a:graphic>
          </wp:anchor>
        </w:drawing>
      </w:r>
      <w:r w:rsidRPr="00BB50A1">
        <w:rPr>
          <w:rFonts w:cs="Segoe UI" w:hint="eastAsia"/>
        </w:rPr>
        <w:t>Đ</w:t>
      </w:r>
      <w:r w:rsidRPr="00BB50A1">
        <w:rPr>
          <w:rFonts w:cs="Segoe UI"/>
        </w:rPr>
        <w:t>ỐI TÁC</w:t>
      </w:r>
      <w:bookmarkEnd w:id="65"/>
    </w:p>
    <w:p w14:paraId="7D91D192" w14:textId="12A1F84B" w:rsidR="00D454FA" w:rsidRPr="00BB50A1" w:rsidRDefault="00714F1F" w:rsidP="00095E09">
      <w:pPr>
        <w:spacing w:line="276" w:lineRule="auto"/>
        <w:jc w:val="both"/>
        <w:rPr>
          <w:rFonts w:ascii="Segoe UI" w:hAnsi="Segoe UI" w:cs="Segoe UI"/>
        </w:rPr>
      </w:pPr>
      <w:r w:rsidRPr="007A1519">
        <w:rPr>
          <w:rFonts w:ascii="Segoe UI" w:hAnsi="Segoe UI" w:cs="Segoe UI"/>
          <w:noProof/>
        </w:rPr>
        <w:drawing>
          <wp:anchor distT="0" distB="0" distL="114300" distR="114300" simplePos="0" relativeHeight="251688960" behindDoc="0" locked="0" layoutInCell="1" allowOverlap="1" wp14:anchorId="5EC239DF" wp14:editId="182E386A">
            <wp:simplePos x="0" y="0"/>
            <wp:positionH relativeFrom="column">
              <wp:posOffset>4962525</wp:posOffset>
            </wp:positionH>
            <wp:positionV relativeFrom="paragraph">
              <wp:posOffset>12065</wp:posOffset>
            </wp:positionV>
            <wp:extent cx="1257935" cy="388620"/>
            <wp:effectExtent l="0" t="0" r="0" b="0"/>
            <wp:wrapThrough wrapText="bothSides">
              <wp:wrapPolygon edited="0">
                <wp:start x="15374" y="0"/>
                <wp:lineTo x="0" y="1059"/>
                <wp:lineTo x="0" y="14824"/>
                <wp:lineTo x="327" y="19059"/>
                <wp:lineTo x="16028" y="20118"/>
                <wp:lineTo x="21262" y="20118"/>
                <wp:lineTo x="21262" y="1059"/>
                <wp:lineTo x="19299" y="0"/>
                <wp:lineTo x="15374" y="0"/>
              </wp:wrapPolygon>
            </wp:wrapThrough>
            <wp:docPr id="11266" name="Picture 11266" descr="Q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Qlik"/>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57935" cy="388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6C9AAD" w14:textId="2EAA12FD" w:rsidR="00D454FA" w:rsidRPr="00BB50A1" w:rsidRDefault="00D454FA" w:rsidP="00095E09">
      <w:pPr>
        <w:spacing w:line="276" w:lineRule="auto"/>
        <w:jc w:val="both"/>
        <w:rPr>
          <w:rFonts w:ascii="Segoe UI" w:hAnsi="Segoe UI" w:cs="Segoe UI"/>
        </w:rPr>
      </w:pPr>
    </w:p>
    <w:p w14:paraId="32207CE2" w14:textId="11F3F979" w:rsidR="00D454FA" w:rsidRPr="00BB50A1" w:rsidRDefault="00D454FA" w:rsidP="00095E09">
      <w:pPr>
        <w:spacing w:line="276" w:lineRule="auto"/>
        <w:jc w:val="both"/>
        <w:rPr>
          <w:rFonts w:ascii="Segoe UI" w:hAnsi="Segoe UI" w:cs="Segoe UI"/>
        </w:rPr>
      </w:pPr>
    </w:p>
    <w:p w14:paraId="2363BCF9" w14:textId="06947EB8" w:rsidR="00D454FA" w:rsidRPr="00BB50A1" w:rsidRDefault="00714F1F" w:rsidP="00095E09">
      <w:pPr>
        <w:spacing w:line="276" w:lineRule="auto"/>
        <w:jc w:val="both"/>
        <w:rPr>
          <w:rFonts w:ascii="Segoe UI" w:hAnsi="Segoe UI" w:cs="Segoe UI"/>
        </w:rPr>
      </w:pPr>
      <w:r w:rsidRPr="007A1519">
        <w:rPr>
          <w:rFonts w:ascii="Segoe UI" w:hAnsi="Segoe UI" w:cs="Segoe UI"/>
          <w:noProof/>
        </w:rPr>
        <w:drawing>
          <wp:anchor distT="0" distB="0" distL="114300" distR="114300" simplePos="0" relativeHeight="251659264" behindDoc="0" locked="0" layoutInCell="1" allowOverlap="1" wp14:anchorId="5B63640E" wp14:editId="7B68B8CA">
            <wp:simplePos x="0" y="0"/>
            <wp:positionH relativeFrom="column">
              <wp:posOffset>4912360</wp:posOffset>
            </wp:positionH>
            <wp:positionV relativeFrom="paragraph">
              <wp:posOffset>48260</wp:posOffset>
            </wp:positionV>
            <wp:extent cx="1285240" cy="577850"/>
            <wp:effectExtent l="0" t="0" r="10160"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85240" cy="577850"/>
                    </a:xfrm>
                    <a:prstGeom prst="rect">
                      <a:avLst/>
                    </a:prstGeom>
                    <a:noFill/>
                    <a:ln>
                      <a:noFill/>
                    </a:ln>
                  </pic:spPr>
                </pic:pic>
              </a:graphicData>
            </a:graphic>
          </wp:anchor>
        </w:drawing>
      </w:r>
    </w:p>
    <w:p w14:paraId="44557240" w14:textId="77777777" w:rsidR="00D454FA" w:rsidRPr="00BB50A1" w:rsidRDefault="00D454FA" w:rsidP="00095E09">
      <w:pPr>
        <w:spacing w:line="276" w:lineRule="auto"/>
        <w:jc w:val="both"/>
        <w:rPr>
          <w:rFonts w:ascii="Segoe UI" w:hAnsi="Segoe UI" w:cs="Segoe UI"/>
        </w:rPr>
      </w:pPr>
    </w:p>
    <w:p w14:paraId="1D0CDA44" w14:textId="77777777" w:rsidR="00D454FA" w:rsidRPr="00BB50A1" w:rsidRDefault="00D454FA" w:rsidP="00095E09">
      <w:pPr>
        <w:spacing w:line="276" w:lineRule="auto"/>
        <w:jc w:val="both"/>
        <w:rPr>
          <w:rFonts w:ascii="Segoe UI" w:hAnsi="Segoe UI" w:cs="Segoe UI"/>
        </w:rPr>
      </w:pPr>
    </w:p>
    <w:p w14:paraId="111E3474" w14:textId="77777777" w:rsidR="00D454FA" w:rsidRPr="00BB50A1" w:rsidRDefault="00D454FA" w:rsidP="00095E09">
      <w:pPr>
        <w:spacing w:line="276" w:lineRule="auto"/>
        <w:jc w:val="both"/>
        <w:rPr>
          <w:rFonts w:ascii="Segoe UI" w:hAnsi="Segoe UI" w:cs="Segoe UI"/>
        </w:rPr>
      </w:pPr>
    </w:p>
    <w:p w14:paraId="4ECF0022" w14:textId="77777777" w:rsidR="00D454FA" w:rsidRPr="00BB50A1" w:rsidRDefault="00D454FA" w:rsidP="00095E09">
      <w:pPr>
        <w:spacing w:line="276" w:lineRule="auto"/>
        <w:jc w:val="both"/>
        <w:rPr>
          <w:rFonts w:ascii="Segoe UI" w:hAnsi="Segoe UI" w:cs="Segoe UI"/>
        </w:rPr>
      </w:pPr>
    </w:p>
    <w:p w14:paraId="764508D1" w14:textId="77777777" w:rsidR="00D454FA" w:rsidRPr="00BB50A1" w:rsidRDefault="00D454FA" w:rsidP="00095E09">
      <w:pPr>
        <w:spacing w:line="276" w:lineRule="auto"/>
        <w:jc w:val="both"/>
        <w:rPr>
          <w:rFonts w:ascii="Segoe UI" w:hAnsi="Segoe UI" w:cs="Segoe UI"/>
        </w:rPr>
      </w:pPr>
    </w:p>
    <w:p w14:paraId="51702C6A" w14:textId="77777777" w:rsidR="00D454FA" w:rsidRPr="00BB50A1" w:rsidRDefault="00D454FA" w:rsidP="00095E09">
      <w:pPr>
        <w:spacing w:line="276" w:lineRule="auto"/>
        <w:jc w:val="both"/>
        <w:rPr>
          <w:rFonts w:ascii="Segoe UI" w:hAnsi="Segoe UI" w:cs="Segoe UI"/>
        </w:rPr>
      </w:pPr>
    </w:p>
    <w:p w14:paraId="5764CD53" w14:textId="51CE8841" w:rsidR="00D454FA" w:rsidRPr="00BB50A1" w:rsidRDefault="00D454FA" w:rsidP="00095E09">
      <w:pPr>
        <w:spacing w:line="276" w:lineRule="auto"/>
        <w:jc w:val="both"/>
        <w:rPr>
          <w:rFonts w:ascii="Segoe UI" w:hAnsi="Segoe UI" w:cs="Segoe UI"/>
        </w:rPr>
      </w:pPr>
    </w:p>
    <w:p w14:paraId="5125DBCB" w14:textId="77777777" w:rsidR="00D454FA" w:rsidRPr="00BB50A1" w:rsidRDefault="00D454FA" w:rsidP="00095E09">
      <w:pPr>
        <w:spacing w:line="276" w:lineRule="auto"/>
        <w:jc w:val="both"/>
        <w:rPr>
          <w:rFonts w:ascii="Segoe UI" w:hAnsi="Segoe UI" w:cs="Segoe UI"/>
        </w:rPr>
      </w:pPr>
    </w:p>
    <w:p w14:paraId="346DD124" w14:textId="77777777" w:rsidR="00D454FA" w:rsidRPr="00BB50A1" w:rsidRDefault="00D454FA" w:rsidP="00095E09">
      <w:pPr>
        <w:spacing w:line="276" w:lineRule="auto"/>
        <w:jc w:val="both"/>
        <w:rPr>
          <w:rFonts w:ascii="Segoe UI" w:hAnsi="Segoe UI" w:cs="Segoe UI"/>
        </w:rPr>
      </w:pPr>
    </w:p>
    <w:p w14:paraId="73FD161C" w14:textId="77777777" w:rsidR="00D454FA" w:rsidRPr="00BB50A1" w:rsidRDefault="00D454FA" w:rsidP="00095E09">
      <w:pPr>
        <w:spacing w:line="276" w:lineRule="auto"/>
        <w:jc w:val="both"/>
        <w:rPr>
          <w:rFonts w:ascii="Segoe UI" w:hAnsi="Segoe UI" w:cs="Segoe UI"/>
        </w:rPr>
      </w:pPr>
    </w:p>
    <w:p w14:paraId="4F462DAD" w14:textId="11F767F0" w:rsidR="00D454FA" w:rsidRPr="00475558" w:rsidRDefault="00231246" w:rsidP="00095E09">
      <w:pPr>
        <w:pStyle w:val="Heading3"/>
        <w:spacing w:line="276" w:lineRule="auto"/>
        <w:jc w:val="both"/>
        <w:rPr>
          <w:rFonts w:cs="Segoe UI"/>
        </w:rPr>
      </w:pPr>
      <w:bookmarkStart w:id="66" w:name="_Toc477962855"/>
      <w:ins w:id="67" w:author="Microsoft account" w:date="2017-03-30T09:28:00Z">
        <w:r w:rsidRPr="008B0C87">
          <w:rPr>
            <w:rFonts w:ascii="Tahoma" w:hAnsi="Tahoma" w:cs="Tahoma"/>
            <w:noProof/>
          </w:rPr>
          <mc:AlternateContent>
            <mc:Choice Requires="wpg">
              <w:drawing>
                <wp:anchor distT="0" distB="0" distL="114300" distR="114300" simplePos="0" relativeHeight="251709440" behindDoc="0" locked="0" layoutInCell="1" allowOverlap="1" wp14:anchorId="5F042284" wp14:editId="6A5C9A9C">
                  <wp:simplePos x="0" y="0"/>
                  <wp:positionH relativeFrom="margin">
                    <wp:align>center</wp:align>
                  </wp:positionH>
                  <wp:positionV relativeFrom="paragraph">
                    <wp:posOffset>426720</wp:posOffset>
                  </wp:positionV>
                  <wp:extent cx="6453505" cy="4102100"/>
                  <wp:effectExtent l="0" t="38100" r="4445" b="0"/>
                  <wp:wrapThrough wrapText="bothSides">
                    <wp:wrapPolygon edited="0">
                      <wp:start x="7843" y="-201"/>
                      <wp:lineTo x="7843" y="1605"/>
                      <wp:lineTo x="1275" y="1605"/>
                      <wp:lineTo x="1275" y="2909"/>
                      <wp:lineTo x="7843" y="3210"/>
                      <wp:lineTo x="1913" y="4414"/>
                      <wp:lineTo x="1913" y="4815"/>
                      <wp:lineTo x="1658" y="4815"/>
                      <wp:lineTo x="1084" y="5918"/>
                      <wp:lineTo x="1084" y="6420"/>
                      <wp:lineTo x="446" y="7824"/>
                      <wp:lineTo x="446" y="8627"/>
                      <wp:lineTo x="5165" y="9630"/>
                      <wp:lineTo x="7970" y="9630"/>
                      <wp:lineTo x="7970" y="10031"/>
                      <wp:lineTo x="12306" y="11235"/>
                      <wp:lineTo x="574" y="11335"/>
                      <wp:lineTo x="574" y="13341"/>
                      <wp:lineTo x="3316" y="14445"/>
                      <wp:lineTo x="4399" y="14445"/>
                      <wp:lineTo x="4399" y="15448"/>
                      <wp:lineTo x="10010" y="16050"/>
                      <wp:lineTo x="0" y="16250"/>
                      <wp:lineTo x="0" y="18959"/>
                      <wp:lineTo x="5930" y="19259"/>
                      <wp:lineTo x="5930" y="20563"/>
                      <wp:lineTo x="7269" y="20864"/>
                      <wp:lineTo x="12115" y="20864"/>
                      <wp:lineTo x="12115" y="21466"/>
                      <wp:lineTo x="17534" y="21466"/>
                      <wp:lineTo x="17598" y="21466"/>
                      <wp:lineTo x="21296" y="20864"/>
                      <wp:lineTo x="21296" y="13040"/>
                      <wp:lineTo x="15685" y="12840"/>
                      <wp:lineTo x="19447" y="11837"/>
                      <wp:lineTo x="19319" y="9630"/>
                      <wp:lineTo x="21551" y="9630"/>
                      <wp:lineTo x="21551" y="7323"/>
                      <wp:lineTo x="21232" y="7122"/>
                      <wp:lineTo x="18809" y="6420"/>
                      <wp:lineTo x="18937" y="4915"/>
                      <wp:lineTo x="15621" y="4815"/>
                      <wp:lineTo x="20403" y="3611"/>
                      <wp:lineTo x="20467" y="2508"/>
                      <wp:lineTo x="19957" y="1605"/>
                      <wp:lineTo x="19957" y="0"/>
                      <wp:lineTo x="9947" y="-201"/>
                      <wp:lineTo x="7843" y="-201"/>
                    </wp:wrapPolygon>
                  </wp:wrapThrough>
                  <wp:docPr id="1" name="Group 1"/>
                  <wp:cNvGraphicFramePr/>
                  <a:graphic xmlns:a="http://schemas.openxmlformats.org/drawingml/2006/main">
                    <a:graphicData uri="http://schemas.microsoft.com/office/word/2010/wordprocessingGroup">
                      <wpg:wgp>
                        <wpg:cNvGrpSpPr/>
                        <wpg:grpSpPr>
                          <a:xfrm>
                            <a:off x="0" y="0"/>
                            <a:ext cx="6453505" cy="4102100"/>
                            <a:chOff x="0" y="0"/>
                            <a:chExt cx="6453963" cy="4102199"/>
                          </a:xfrm>
                        </wpg:grpSpPr>
                        <wpg:grpSp>
                          <wpg:cNvPr id="6" name="Group 8"/>
                          <wpg:cNvGrpSpPr/>
                          <wpg:grpSpPr>
                            <a:xfrm>
                              <a:off x="95693" y="0"/>
                              <a:ext cx="6358270" cy="4102199"/>
                              <a:chOff x="-30986" y="-467485"/>
                              <a:chExt cx="10032119" cy="6365117"/>
                            </a:xfrm>
                          </wpg:grpSpPr>
                          <wpg:grpSp>
                            <wpg:cNvPr id="8" name="Group 8"/>
                            <wpg:cNvGrpSpPr/>
                            <wpg:grpSpPr>
                              <a:xfrm>
                                <a:off x="-30986" y="-467485"/>
                                <a:ext cx="10032119" cy="6365117"/>
                                <a:chOff x="-29450" y="-424792"/>
                                <a:chExt cx="9534911" cy="5783820"/>
                              </a:xfrm>
                            </wpg:grpSpPr>
                            <wpg:grpSp>
                              <wpg:cNvPr id="11" name="Group 11"/>
                              <wpg:cNvGrpSpPr/>
                              <wpg:grpSpPr>
                                <a:xfrm>
                                  <a:off x="141799" y="-424792"/>
                                  <a:ext cx="9363662" cy="5783820"/>
                                  <a:chOff x="141799" y="-424792"/>
                                  <a:chExt cx="9363662" cy="5783820"/>
                                </a:xfrm>
                              </wpg:grpSpPr>
                              <wpg:grpSp>
                                <wpg:cNvPr id="12" name="Group 12"/>
                                <wpg:cNvGrpSpPr/>
                                <wpg:grpSpPr>
                                  <a:xfrm>
                                    <a:off x="5088681" y="-245497"/>
                                    <a:ext cx="4416780" cy="2241110"/>
                                    <a:chOff x="5368079" y="-176946"/>
                                    <a:chExt cx="3438005" cy="1744473"/>
                                  </a:xfrm>
                                </wpg:grpSpPr>
                                <pic:pic xmlns:pic="http://schemas.openxmlformats.org/drawingml/2006/picture">
                                  <pic:nvPicPr>
                                    <pic:cNvPr id="14" name="Picture 14" descr="C:\Users\admin\Desktop\1261707053_NTD_logo chuan ngang_The leading.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5368079" y="-160892"/>
                                      <a:ext cx="1431266" cy="440543"/>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pic:pic xmlns:pic="http://schemas.openxmlformats.org/drawingml/2006/picture">
                                  <pic:nvPicPr>
                                    <pic:cNvPr id="15" name="Picture 15" descr="C:\Users\admin\Desktop\141758logodistributio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7953361" y="1253724"/>
                                      <a:ext cx="852723" cy="313803"/>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pic:pic xmlns:pic="http://schemas.openxmlformats.org/drawingml/2006/picture">
                                  <pic:nvPicPr>
                                    <pic:cNvPr id="16" name="Picture 16" descr="C:\Users\admin\Desktop\logo_conta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6511272" y="725054"/>
                                      <a:ext cx="1294300" cy="377735"/>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pic:pic xmlns:pic="http://schemas.openxmlformats.org/drawingml/2006/picture">
                                  <pic:nvPicPr>
                                    <pic:cNvPr id="17" name="Picture 17" descr="C:\Users\admin\Desktop\logo-main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7499225" y="-176946"/>
                                      <a:ext cx="779352" cy="609655"/>
                                    </a:xfrm>
                                    <a:prstGeom prst="rect">
                                      <a:avLst/>
                                    </a:prstGeom>
                                    <a:ln>
                                      <a:noFill/>
                                    </a:ln>
                                    <a:effectLst>
                                      <a:outerShdw blurRad="190500" algn="tl" rotWithShape="0">
                                        <a:srgbClr val="000000">
                                          <a:alpha val="70000"/>
                                        </a:srgbClr>
                                      </a:outerShdw>
                                    </a:effectLst>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wpg:grpSp>
                              <pic:pic xmlns:pic="http://schemas.openxmlformats.org/drawingml/2006/picture">
                                <pic:nvPicPr>
                                  <pic:cNvPr id="18" name="Picture 18" descr="http://www.scg-trading.com/images/logo-scg-trading.jpg"/>
                                  <pic:cNvPicPr>
                                    <a:picLocks noChangeAspect="1" noChangeArrowheads="1"/>
                                  </pic:cNvPicPr>
                                </pic:nvPicPr>
                                <pic:blipFill rotWithShape="1">
                                  <a:blip r:embed="rId64">
                                    <a:extLst>
                                      <a:ext uri="{28A0092B-C50C-407E-A947-70E740481C1C}">
                                        <a14:useLocalDpi xmlns:a14="http://schemas.microsoft.com/office/drawing/2010/main" val="0"/>
                                      </a:ext>
                                    </a:extLst>
                                  </a:blip>
                                  <a:srcRect r="22719"/>
                                  <a:stretch/>
                                </pic:blipFill>
                                <pic:spPr bwMode="auto">
                                  <a:xfrm>
                                    <a:off x="141799" y="2722848"/>
                                    <a:ext cx="1096851" cy="528934"/>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pic:pic xmlns:pic="http://schemas.openxmlformats.org/drawingml/2006/picture">
                                <pic:nvPicPr>
                                  <pic:cNvPr id="23" name="Picture 23"/>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422223" y="82344"/>
                                    <a:ext cx="2124510" cy="354922"/>
                                  </a:xfrm>
                                  <a:prstGeom prst="rect">
                                    <a:avLst/>
                                  </a:prstGeom>
                                </pic:spPr>
                              </pic:pic>
                              <wpg:grpSp>
                                <wpg:cNvPr id="24" name="Group 24"/>
                                <wpg:cNvGrpSpPr/>
                                <wpg:grpSpPr>
                                  <a:xfrm>
                                    <a:off x="6354452" y="2193966"/>
                                    <a:ext cx="2121081" cy="2029955"/>
                                    <a:chOff x="6354452" y="2193966"/>
                                    <a:chExt cx="2121081" cy="2029955"/>
                                  </a:xfrm>
                                </wpg:grpSpPr>
                                <pic:pic xmlns:pic="http://schemas.openxmlformats.org/drawingml/2006/picture">
                                  <pic:nvPicPr>
                                    <pic:cNvPr id="25" name="Picture 2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7590276" y="2193966"/>
                                      <a:ext cx="885257" cy="668862"/>
                                    </a:xfrm>
                                    <a:prstGeom prst="rect">
                                      <a:avLst/>
                                    </a:prstGeom>
                                  </pic:spPr>
                                </pic:pic>
                                <wpg:grpSp>
                                  <wpg:cNvPr id="26" name="Group 26"/>
                                  <wpg:cNvGrpSpPr/>
                                  <wpg:grpSpPr>
                                    <a:xfrm>
                                      <a:off x="6354452" y="3304272"/>
                                      <a:ext cx="1086606" cy="919649"/>
                                      <a:chOff x="6354452" y="3304272"/>
                                      <a:chExt cx="1086606" cy="919649"/>
                                    </a:xfrm>
                                  </wpg:grpSpPr>
                                  <pic:pic xmlns:pic="http://schemas.openxmlformats.org/drawingml/2006/picture">
                                    <pic:nvPicPr>
                                      <pic:cNvPr id="32" name="Picture 32"/>
                                      <pic:cNvPicPr>
                                        <a:picLocks noChangeAspect="1"/>
                                      </pic:cNvPicPr>
                                    </pic:nvPicPr>
                                    <pic:blipFill rotWithShape="1">
                                      <a:blip r:embed="rId67">
                                        <a:extLst>
                                          <a:ext uri="{28A0092B-C50C-407E-A947-70E740481C1C}">
                                            <a14:useLocalDpi xmlns:a14="http://schemas.microsoft.com/office/drawing/2010/main" val="0"/>
                                          </a:ext>
                                        </a:extLst>
                                      </a:blip>
                                      <a:srcRect r="49384"/>
                                      <a:stretch/>
                                    </pic:blipFill>
                                    <pic:spPr>
                                      <a:xfrm>
                                        <a:off x="6354452" y="3304272"/>
                                        <a:ext cx="1086606" cy="645822"/>
                                      </a:xfrm>
                                      <a:prstGeom prst="rect">
                                        <a:avLst/>
                                      </a:prstGeom>
                                    </pic:spPr>
                                  </pic:pic>
                                  <pic:pic xmlns:pic="http://schemas.openxmlformats.org/drawingml/2006/picture">
                                    <pic:nvPicPr>
                                      <pic:cNvPr id="33" name="Picture 33"/>
                                      <pic:cNvPicPr>
                                        <a:picLocks noChangeAspect="1"/>
                                      </pic:cNvPicPr>
                                    </pic:nvPicPr>
                                    <pic:blipFill rotWithShape="1">
                                      <a:blip r:embed="rId67">
                                        <a:extLst>
                                          <a:ext uri="{28A0092B-C50C-407E-A947-70E740481C1C}">
                                            <a14:useLocalDpi xmlns:a14="http://schemas.microsoft.com/office/drawing/2010/main" val="0"/>
                                          </a:ext>
                                        </a:extLst>
                                      </a:blip>
                                      <a:srcRect l="48603" t="-1" r="3717" b="-109"/>
                                      <a:stretch/>
                                    </pic:blipFill>
                                    <pic:spPr>
                                      <a:xfrm>
                                        <a:off x="6417438" y="3577395"/>
                                        <a:ext cx="1023581" cy="646526"/>
                                      </a:xfrm>
                                      <a:prstGeom prst="rect">
                                        <a:avLst/>
                                      </a:prstGeom>
                                    </pic:spPr>
                                  </pic:pic>
                                </wpg:grpSp>
                              </wpg:grpSp>
                              <wpg:grpSp>
                                <wpg:cNvPr id="34" name="Group 34"/>
                                <wpg:cNvGrpSpPr/>
                                <wpg:grpSpPr>
                                  <a:xfrm>
                                    <a:off x="1848764" y="-424792"/>
                                    <a:ext cx="5812904" cy="5783820"/>
                                    <a:chOff x="1848764" y="-424792"/>
                                    <a:chExt cx="5812904" cy="5783820"/>
                                  </a:xfrm>
                                </wpg:grpSpPr>
                                <pic:pic xmlns:pic="http://schemas.openxmlformats.org/drawingml/2006/picture">
                                  <pic:nvPicPr>
                                    <pic:cNvPr id="35" name="Picture 35"/>
                                    <pic:cNvPicPr>
                                      <a:picLocks noChangeAspect="1"/>
                                    </pic:cNvPicPr>
                                  </pic:nvPicPr>
                                  <pic:blipFill>
                                    <a:blip r:embed="rId68"/>
                                    <a:stretch>
                                      <a:fillRect/>
                                    </a:stretch>
                                  </pic:blipFill>
                                  <pic:spPr>
                                    <a:xfrm>
                                      <a:off x="3980342" y="666923"/>
                                      <a:ext cx="2115456" cy="805555"/>
                                    </a:xfrm>
                                    <a:prstGeom prst="rect">
                                      <a:avLst/>
                                    </a:prstGeom>
                                  </pic:spPr>
                                </pic:pic>
                                <wpg:grpSp>
                                  <wpg:cNvPr id="36" name="Group 36"/>
                                  <wpg:cNvGrpSpPr/>
                                  <wpg:grpSpPr>
                                    <a:xfrm>
                                      <a:off x="2002223" y="-424792"/>
                                      <a:ext cx="5659445" cy="5783820"/>
                                      <a:chOff x="2015624" y="-342712"/>
                                      <a:chExt cx="4874103" cy="4666236"/>
                                    </a:xfrm>
                                  </wpg:grpSpPr>
                                  <pic:pic xmlns:pic="http://schemas.openxmlformats.org/drawingml/2006/picture">
                                    <pic:nvPicPr>
                                      <pic:cNvPr id="37" name="Content Placeholder 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3397032" y="2441815"/>
                                        <a:ext cx="1860635" cy="385742"/>
                                      </a:xfrm>
                                      <a:prstGeom prst="rect">
                                        <a:avLst/>
                                      </a:prstGeom>
                                    </pic:spPr>
                                  </pic:pic>
                                  <pic:pic xmlns:pic="http://schemas.openxmlformats.org/drawingml/2006/picture">
                                    <pic:nvPicPr>
                                      <pic:cNvPr id="38" name="Picture 38"/>
                                      <pic:cNvPicPr>
                                        <a:picLocks noChangeAspect="1"/>
                                      </pic:cNvPicPr>
                                    </pic:nvPicPr>
                                    <pic:blipFill>
                                      <a:blip r:embed="rId70"/>
                                      <a:stretch>
                                        <a:fillRect/>
                                      </a:stretch>
                                    </pic:blipFill>
                                    <pic:spPr>
                                      <a:xfrm>
                                        <a:off x="2015624" y="881922"/>
                                        <a:ext cx="912222" cy="537071"/>
                                      </a:xfrm>
                                      <a:prstGeom prst="rect">
                                        <a:avLst/>
                                      </a:prstGeom>
                                    </pic:spPr>
                                  </pic:pic>
                                  <pic:pic xmlns:pic="http://schemas.openxmlformats.org/drawingml/2006/picture">
                                    <pic:nvPicPr>
                                      <pic:cNvPr id="39" name="Picture 39"/>
                                      <pic:cNvPicPr>
                                        <a:picLocks noChangeAspect="1"/>
                                      </pic:cNvPicPr>
                                    </pic:nvPicPr>
                                    <pic:blipFill>
                                      <a:blip r:embed="rId71"/>
                                      <a:stretch>
                                        <a:fillRect/>
                                      </a:stretch>
                                    </pic:blipFill>
                                    <pic:spPr>
                                      <a:xfrm>
                                        <a:off x="3218276" y="-342712"/>
                                        <a:ext cx="742990" cy="794388"/>
                                      </a:xfrm>
                                      <a:prstGeom prst="rect">
                                        <a:avLst/>
                                      </a:prstGeom>
                                    </pic:spPr>
                                  </pic:pic>
                                  <pic:pic xmlns:pic="http://schemas.openxmlformats.org/drawingml/2006/picture">
                                    <pic:nvPicPr>
                                      <pic:cNvPr id="45" name="Picture 45" descr="http://mywork.com.vn/data/images/logo/8d20c3b52add.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4856525" y="3886932"/>
                                        <a:ext cx="2033202" cy="436592"/>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pic:pic xmlns:pic="http://schemas.openxmlformats.org/drawingml/2006/picture">
                                    <pic:nvPicPr>
                                      <pic:cNvPr id="46" name="Picture 4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5433440" y="1463830"/>
                                        <a:ext cx="1000055" cy="940998"/>
                                      </a:xfrm>
                                      <a:prstGeom prst="rect">
                                        <a:avLst/>
                                      </a:prstGeom>
                                    </pic:spPr>
                                  </pic:pic>
                                  <pic:pic xmlns:pic="http://schemas.openxmlformats.org/drawingml/2006/picture">
                                    <pic:nvPicPr>
                                      <pic:cNvPr id="47" name="Picture 47"/>
                                      <pic:cNvPicPr>
                                        <a:picLocks noChangeAspect="1"/>
                                      </pic:cNvPicPr>
                                    </pic:nvPicPr>
                                    <pic:blipFill rotWithShape="1">
                                      <a:blip r:embed="rId74">
                                        <a:extLst>
                                          <a:ext uri="{28A0092B-C50C-407E-A947-70E740481C1C}">
                                            <a14:useLocalDpi xmlns:a14="http://schemas.microsoft.com/office/drawing/2010/main" val="0"/>
                                          </a:ext>
                                        </a:extLst>
                                      </a:blip>
                                      <a:srcRect t="24200" b="23774"/>
                                      <a:stretch/>
                                    </pic:blipFill>
                                    <pic:spPr>
                                      <a:xfrm>
                                        <a:off x="3257193" y="1382294"/>
                                        <a:ext cx="1416591" cy="511630"/>
                                      </a:xfrm>
                                      <a:prstGeom prst="rect">
                                        <a:avLst/>
                                      </a:prstGeom>
                                    </pic:spPr>
                                  </pic:pic>
                                </wpg:grpSp>
                                <pic:pic xmlns:pic="http://schemas.openxmlformats.org/drawingml/2006/picture">
                                  <pic:nvPicPr>
                                    <pic:cNvPr id="48" name="Picture 4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848764" y="2634568"/>
                                      <a:ext cx="1153195" cy="1153194"/>
                                    </a:xfrm>
                                    <a:prstGeom prst="rect">
                                      <a:avLst/>
                                    </a:prstGeom>
                                  </pic:spPr>
                                </pic:pic>
                              </wpg:grpSp>
                              <pic:pic xmlns:pic="http://schemas.openxmlformats.org/drawingml/2006/picture">
                                <pic:nvPicPr>
                                  <pic:cNvPr id="49" name="Picture 4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3892662" y="4009697"/>
                                    <a:ext cx="1489515" cy="605771"/>
                                  </a:xfrm>
                                  <a:prstGeom prst="rect">
                                    <a:avLst/>
                                  </a:prstGeom>
                                </pic:spPr>
                              </pic:pic>
                            </wpg:grpSp>
                            <pic:pic xmlns:pic="http://schemas.openxmlformats.org/drawingml/2006/picture">
                              <pic:nvPicPr>
                                <pic:cNvPr id="50" name="Picture 5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29450" y="629784"/>
                                  <a:ext cx="1619476" cy="1714739"/>
                                </a:xfrm>
                                <a:prstGeom prst="rect">
                                  <a:avLst/>
                                </a:prstGeom>
                              </pic:spPr>
                            </pic:pic>
                          </wpg:grpSp>
                          <pic:pic xmlns:pic="http://schemas.openxmlformats.org/drawingml/2006/picture">
                            <pic:nvPicPr>
                              <pic:cNvPr id="51" name="Picture 51"/>
                              <pic:cNvPicPr>
                                <a:picLocks noChangeAspect="1"/>
                              </pic:cNvPicPr>
                            </pic:nvPicPr>
                            <pic:blipFill>
                              <a:blip r:embed="rId78"/>
                              <a:stretch>
                                <a:fillRect/>
                              </a:stretch>
                            </pic:blipFill>
                            <pic:spPr>
                              <a:xfrm>
                                <a:off x="8515220" y="3467698"/>
                                <a:ext cx="1266668" cy="1057142"/>
                              </a:xfrm>
                              <a:prstGeom prst="rect">
                                <a:avLst/>
                              </a:prstGeom>
                            </pic:spPr>
                          </pic:pic>
                          <pic:pic xmlns:pic="http://schemas.openxmlformats.org/drawingml/2006/picture">
                            <pic:nvPicPr>
                              <pic:cNvPr id="52" name="Picture 5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679533" y="4702523"/>
                                <a:ext cx="784311" cy="983404"/>
                              </a:xfrm>
                              <a:prstGeom prst="rect">
                                <a:avLst/>
                              </a:prstGeom>
                            </pic:spPr>
                          </pic:pic>
                        </wpg:grpSp>
                        <pic:pic xmlns:pic="http://schemas.openxmlformats.org/drawingml/2006/picture">
                          <pic:nvPicPr>
                            <pic:cNvPr id="53" name="Picture 53" descr="C:\Users\Ngan Vu\Desktop\universal-robina-corporation-logo3.png"/>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3168503"/>
                              <a:ext cx="1428750" cy="485775"/>
                            </a:xfrm>
                            <a:prstGeom prst="rect">
                              <a:avLst/>
                            </a:prstGeom>
                            <a:noFill/>
                            <a:ln>
                              <a:noFill/>
                            </a:ln>
                          </pic:spPr>
                        </pic:pic>
                        <pic:pic xmlns:pic="http://schemas.openxmlformats.org/drawingml/2006/picture">
                          <pic:nvPicPr>
                            <pic:cNvPr id="62" name="Picture 62" descr="C:\Users\Ngan Vu\Desktop\300Bidiphar200.jpg"/>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5507665" y="3391786"/>
                              <a:ext cx="836295" cy="584200"/>
                            </a:xfrm>
                            <a:prstGeom prst="rect">
                              <a:avLst/>
                            </a:prstGeom>
                            <a:noFill/>
                            <a:ln>
                              <a:noFill/>
                            </a:ln>
                          </pic:spPr>
                        </pic:pic>
                      </wpg:wgp>
                    </a:graphicData>
                  </a:graphic>
                </wp:anchor>
              </w:drawing>
            </mc:Choice>
            <mc:Fallback>
              <w:pict>
                <v:group w14:anchorId="65A7C88D" id="Group 1" o:spid="_x0000_s1026" style="position:absolute;margin-left:0;margin-top:33.6pt;width:508.15pt;height:323pt;z-index:251709440;mso-position-horizontal:center;mso-position-horizontal-relative:margin" coordsize="64539,41021"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Dw/eHBhY2tl&#10;dCBlbmQ9InciPz7/4gxYSUNDX1BST0ZJTEUAAQEAAAxITGlubwIQAABtbnRyUkdCIFhZWiAHzgAC&#10;AAkABgAxAABhY3NwTVNGVAAAAABJRUMgc1JHQgAAAAAAAAAAAAAAAQ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">
                  <v:group id="Group 8" o:spid="_x0000_s1027" style="position:absolute;left:956;width:63583;height:41021" coordorigin="-309,-4674" coordsize="100321,63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group id="Group 8" o:spid="_x0000_s1028" style="position:absolute;left:-309;top:-4674;width:100320;height:63650" coordorigin="-294,-4247" coordsize="95349,57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group id="Group 11" o:spid="_x0000_s1029" style="position:absolute;left:1417;top:-4247;width:93637;height:57837" coordorigin="1417,-4247" coordsize="93636,57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group id="Group 12" o:spid="_x0000_s1030" style="position:absolute;left:50886;top:-2454;width:44168;height:22410" coordorigin="53680,-1769" coordsize="34380,174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Picture 14" o:spid="_x0000_s1031" type="#_x0000_t75" style="position:absolute;left:53680;top:-1608;width:14313;height:4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ND6fBAAAA2wAAAA8AAABkcnMvZG93bnJldi54bWxET99rwjAQfh/4P4QT9jbTiWyjmpYxEEZB&#10;aDv1+WjOpthcSpPZ+t8vg8He7uP7ebt8tr240eg7xwqeVwkI4sbpjlsFx6/90xsIH5A19o5JwZ08&#10;5NniYYepdhNXdKtDK2II+xQVmBCGVErfGLLoV24gjtzFjRZDhGMr9YhTDLe9XCfJi7TYcWwwONCH&#10;oeZaf1sF1X54PW70uTg0hZXT2ZTrE5dKPS7n9y2IQHP4F/+5P3Wcv4HfX+IBMvs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bND6fBAAAA2wAAAA8AAAAAAAAAAAAAAAAAnwIA&#10;AGRycy9kb3ducmV2LnhtbFBLBQYAAAAABAAEAPcAAACNAwAAAAA=&#10;">
                            <v:imagedata r:id="rId82" o:title="1261707053_NTD_logo chuan ngang_The leading"/>
                          </v:shape>
                          <v:shape id="Picture 15" o:spid="_x0000_s1032" type="#_x0000_t75" style="position:absolute;left:79533;top:12537;width:8527;height:3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MVLCAAAA2wAAAA8AAABkcnMvZG93bnJldi54bWxET01rAjEQvQv+hzCCF6lZFaVsjSKCogeh&#10;2tLS27CZbpYmk2UT3e2/b4SCt3m8z1muO2fFjZpQeVYwGWcgiAuvKy4VvL/tnp5BhIis0XomBb8U&#10;YL3q95aYa9/ymW6XWIoUwiFHBSbGOpcyFIYchrGviRP37RuHMcGmlLrBNoU7K6dZtpAOK04NBmva&#10;Gip+Llen4DDa++40Mmw/X+3m2C6mNPv6UGo46DYvICJ18SH+dx90mj+H+y/p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jFSwgAAANsAAAAPAAAAAAAAAAAAAAAAAJ8C&#10;AABkcnMvZG93bnJldi54bWxQSwUGAAAAAAQABAD3AAAAjgMAAAAA&#10;">
                            <v:imagedata r:id="rId83" o:title="141758logodistribution"/>
                          </v:shape>
                          <v:shape id="Picture 16" o:spid="_x0000_s1033" type="#_x0000_t75" style="position:absolute;left:65112;top:7250;width:12943;height:37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wZKvCAAAA2wAAAA8AAABkcnMvZG93bnJldi54bWxET9tqwkAQfS/4D8sUfGs2tSASswmlIIgV&#10;irZQ+jbsTi6YnQ3Z1US/visU+jaHc528nGwnLjT41rGC5yQFQaydablW8PW5eVqB8AHZYOeYFFzJ&#10;Q1nMHnLMjBv5QJdjqEUMYZ+hgiaEPpPS64Ys+sT1xJGr3GAxRDjU0gw4xnDbyUWaLqXFlmNDgz29&#10;NaRPx7NVoN8Xq/Ntg0gf0/d2P75UuPuplJo/Tq9rEIGm8C/+c29NnL+E+y/xAFn8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sGSrwgAAANsAAAAPAAAAAAAAAAAAAAAAAJ8C&#10;AABkcnMvZG93bnJldi54bWxQSwUGAAAAAAQABAD3AAAAjgMAAAAA&#10;">
                            <v:imagedata r:id="rId84" o:title="logo_contact"/>
                          </v:shape>
                          <v:shape id="Picture 17" o:spid="_x0000_s1034" type="#_x0000_t75" style="position:absolute;left:74992;top:-1769;width:7793;height:60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1zorEAAAA2wAAAA8AAABkcnMvZG93bnJldi54bWxET0trwkAQvhf8D8sUeim6UfBB6ioqasWD&#10;YBShtyE7TaLZ2Zjdavz3XaHQ23x8zxlPG1OKG9WusKyg24lAEKdWF5wpOB5W7REI55E1lpZJwYMc&#10;TCetlzHG2t55T7fEZyKEsItRQe59FUvp0pwMuo6tiAP3bWuDPsA6k7rGewg3pexF0UAaLDg05FjR&#10;Iqf0kvwYBZ+nY/S17a9my3nR252tua7fG1Tq7bWZfYDw1Ph/8Z97o8P8ITx/CQfIy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11zorEAAAA2wAAAA8AAAAAAAAAAAAAAAAA&#10;nwIAAGRycy9kb3ducmV2LnhtbFBLBQYAAAAABAAEAPcAAACQAwAAAAA=&#10;">
                            <v:imagedata r:id="rId85" o:title="logo-main1"/>
                            <v:shadow on="t" color="black" opacity="45875f" origin="-.5,-.5" offset="0,0"/>
                          </v:shape>
                        </v:group>
                        <v:shape id="Picture 18" o:spid="_x0000_s1035" type="#_x0000_t75" alt="http://www.scg-trading.com/images/logo-scg-trading.jpg" style="position:absolute;left:1417;top:27228;width:10969;height:5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Q0FDDAAAA2wAAAA8AAABkcnMvZG93bnJldi54bWxEj81Ow0AMhO9IfYeVkbggumkPVRW6rRBS&#10;aa/0B65W1iQLsTdkt23g6esDEjdbM575vFgN3Joz9SlEcTAZF2BIquiD1A4O+/XDHEzKKB7bKOTg&#10;hxKslqObBZY+XuSVzrtcGw2RVKKDJueutDZVDTGmcexIVPuIPWPWta+t7/Gi4dzaaVHMLGMQbWiw&#10;o+eGqq/diR2kI9/zxNL79He7+aTwxmH//eLc3e3w9Agm05D/zX/XW6/4Cqu/6AB2e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JDQUMMAAADbAAAADwAAAAAAAAAAAAAAAACf&#10;AgAAZHJzL2Rvd25yZXYueG1sUEsFBgAAAAAEAAQA9wAAAI8DAAAAAA==&#10;">
                          <v:imagedata r:id="rId86" o:title="logo-scg-trading" cropright="14889f"/>
                        </v:shape>
                        <v:shape id="Picture 23" o:spid="_x0000_s1036" type="#_x0000_t75" style="position:absolute;left:4222;top:823;width:21245;height:3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KG+3EAAAA2wAAAA8AAABkcnMvZG93bnJldi54bWxEj09rAjEUxO9Cv0N4BW+aNdLSrkZRQejF&#10;g38oPT42z822m5dlE3e3374RhB6HmfkNs1wPrhYdtaHyrGE2zUAQF95UXGq4nPeTNxAhIhusPZOG&#10;XwqwXj2Nlpgb3/ORulMsRYJwyFGDjbHJpQyFJYdh6hvi5F196zAm2ZbStNgnuKulyrJX6bDitGCx&#10;oZ2l4ud0cxp6fi8/TaH4uzscvw7bl71Vaqb1+HnYLEBEGuJ/+NH+MBrUHO5f0g+Qq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NKG+3EAAAA2wAAAA8AAAAAAAAAAAAAAAAA&#10;nwIAAGRycy9kb3ducmV2LnhtbFBLBQYAAAAABAAEAPcAAACQAwAAAAA=&#10;">
                          <v:imagedata r:id="rId87" o:title=""/>
                          <v:path arrowok="t"/>
                        </v:shape>
                        <v:group id="Group 24" o:spid="_x0000_s1037" style="position:absolute;left:63544;top:21939;width:21211;height:20300" coordorigin="63544,21939" coordsize="21210,202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25" o:spid="_x0000_s1038" type="#_x0000_t75" style="position:absolute;left:75902;top:21939;width:8853;height:6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PQMrCAAAA2wAAAA8AAABkcnMvZG93bnJldi54bWxEj0GLwjAUhO8L/ofwBC+iqV0UrUYRQZAV&#10;FqyC10fzbIPNS2midv/9RljY4zAz3zCrTWdr8aTWG8cKJuMEBHHhtOFSweW8H81B+ICssXZMCn7I&#10;w2bd+1hhpt2LT/TMQykihH2GCqoQmkxKX1Rk0Y9dQxy9m2sthijbUuoWXxFua5kmyUxaNBwXKmxo&#10;V1Fxzx9WAQ+/F8f9cFJg85m6lKbm+pUYpQb9brsEEagL/+G/9kErSKfw/hJ/gF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wj0DKwgAAANsAAAAPAAAAAAAAAAAAAAAAAJ8C&#10;AABkcnMvZG93bnJldi54bWxQSwUGAAAAAAQABAD3AAAAjgMAAAAA&#10;">
                            <v:imagedata r:id="rId88" o:title=""/>
                            <v:path arrowok="t"/>
                          </v:shape>
                          <v:group id="Group 26" o:spid="_x0000_s1039" style="position:absolute;left:63544;top:33042;width:10866;height:9197" coordorigin="63544,33042" coordsize="10866,9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Picture 32" o:spid="_x0000_s1040" type="#_x0000_t75" style="position:absolute;left:63544;top:33042;width:10866;height:6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yGnnDAAAA2wAAAA8AAABkcnMvZG93bnJldi54bWxEj0GLwjAUhO+C/yE8wZumKiylGkUEcUFW&#10;aNX7o3m2xealNlnb9debhYU9DjPzDbPa9KYWT2pdZVnBbBqBIM6trrhQcDnvJzEI55E11pZJwQ85&#10;2KyHgxUm2nac0jPzhQgQdgkqKL1vEildXpJBN7UNcfButjXog2wLqVvsAtzUch5FH9JgxWGhxIZ2&#10;JeX37Nso+IrjF+7TwyNeFKfrsUur2eucKTUe9dslCE+9/w//tT+1gsUcfr+EHyDX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IaecMAAADbAAAADwAAAAAAAAAAAAAAAACf&#10;AgAAZHJzL2Rvd25yZXYueG1sUEsFBgAAAAAEAAQA9wAAAI8DAAAAAA==&#10;">
                              <v:imagedata r:id="rId89" o:title="" cropright="32364f"/>
                              <v:path arrowok="t"/>
                            </v:shape>
                            <v:shape id="Picture 33" o:spid="_x0000_s1041" type="#_x0000_t75" style="position:absolute;left:64174;top:35773;width:10236;height:64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sGFzCAAAA2wAAAA8AAABkcnMvZG93bnJldi54bWxEj0+LwjAUxO+C3yE8YW+auoJ/qlHERVA8&#10;2dWDt0fzbEubl9pktX57Iwh7HGbmN8xi1ZpK3KlxhWUFw0EEgji1uuBMwel325+CcB5ZY2WZFDzJ&#10;wWrZ7Sww1vbBR7onPhMBwi5GBbn3dSylS3My6Aa2Jg7e1TYGfZBNJnWDjwA3lfyOorE0WHBYyLGm&#10;TU5pmfwZBUl2cXt3rn7WfobmZrelPUxKpb567XoOwlPr/8Of9k4rGI3g/SX8AL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7BhcwgAAANsAAAAPAAAAAAAAAAAAAAAAAJ8C&#10;AABkcnMvZG93bnJldi54bWxQSwUGAAAAAAQABAD3AAAAjgMAAAAA&#10;">
                              <v:imagedata r:id="rId89" o:title="" croptop="-1f" cropbottom="-71f" cropleft="31852f" cropright="2436f"/>
                              <v:path arrowok="t"/>
                            </v:shape>
                          </v:group>
                        </v:group>
                        <v:group id="Group 34" o:spid="_x0000_s1042" style="position:absolute;left:18487;top:-4247;width:58129;height:57837" coordorigin="18487,-4247" coordsize="58129,57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35" o:spid="_x0000_s1043" type="#_x0000_t75" style="position:absolute;left:39803;top:6669;width:21154;height:8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pOerGAAAA2wAAAA8AAABkcnMvZG93bnJldi54bWxEj0FrAjEUhO9C/0N4BW+aVGltt0ZRsaVF&#10;EGoL9fhIXneXbl7WTVbXf98IBY/DzHzDTOedq8SRmlB61nA3VCCIjbcl5xq+Pl8GjyBCRLZYeSYN&#10;Zwown930pphZf+IPOu5iLhKEQ4YaihjrTMpgCnIYhr4mTt6PbxzGJJtc2gZPCe4qOVLqQTosOS0U&#10;WNOqIPO7a52G/fd6adpDu99MNtvt+vVJmfeV0rp/2y2eQUTq4jX8336zGsb3cPmSfoC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uk56sYAAADbAAAADwAAAAAAAAAAAAAA&#10;AACfAgAAZHJzL2Rvd25yZXYueG1sUEsFBgAAAAAEAAQA9wAAAJIDAAAAAA==&#10;">
                            <v:imagedata r:id="rId90" o:title=""/>
                            <v:path arrowok="t"/>
                          </v:shape>
                          <v:group id="Group 36" o:spid="_x0000_s1044" style="position:absolute;left:20022;top:-4247;width:56594;height:57837" coordorigin="20156,-3427" coordsize="48741,46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Content Placeholder 2" o:spid="_x0000_s1045" type="#_x0000_t75" style="position:absolute;left:33970;top:24418;width:18606;height:3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qiz/DAAAA2wAAAA8AAABkcnMvZG93bnJldi54bWxEj8FqwzAQRO+B/oPYQm6xnMS0xbUcQiDg&#10;Q3uokw9YrK1taq2MpNpOvr4qFHocZuYNUxwWM4iJnO8tK9gmKQjixuqeWwXXy3nzAsIHZI2DZVJw&#10;Iw+H8mFVYK7tzB801aEVEcI+RwVdCGMupW86MugTOxJH79M6gyFK10rtcI5wM8hdmj5Jgz3HhQ5H&#10;OnXUfNXfRsEypv5tnjLThHt1fB+ys3fVVqn143J8BRFoCf/hv3alFeyf4fdL/AGy/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yqLP8MAAADbAAAADwAAAAAAAAAAAAAAAACf&#10;AgAAZHJzL2Rvd25yZXYueG1sUEsFBgAAAAAEAAQA9wAAAI8DAAAAAA==&#10;">
                              <v:imagedata r:id="rId91" o:title=""/>
                              <v:path arrowok="t"/>
                            </v:shape>
                            <v:shape id="Picture 38" o:spid="_x0000_s1046" type="#_x0000_t75" style="position:absolute;left:20156;top:8819;width:9122;height:53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n7pLBAAAA2wAAAA8AAABkcnMvZG93bnJldi54bWxET1trwjAUfh/4H8IRfBma1sGQahRxDEQG&#10;MjfEx0NzbIvNSUnSi/v1y4Pg48d3X20GU4uOnK8sK0hnCQji3OqKCwW/P5/TBQgfkDXWlknBnTxs&#10;1qOXFWba9vxN3SkUIoawz1BBGUKTSenzkgz6mW2II3e1zmCI0BVSO+xjuKnlPEnepcGKY0OJDe1K&#10;ym+n1ii4tYevKm0W14+/4/18ORK68IpKTcbDdgki0BCe4od7rxW8xbHxS/wBcv0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Bn7pLBAAAA2wAAAA8AAAAAAAAAAAAAAAAAnwIA&#10;AGRycy9kb3ducmV2LnhtbFBLBQYAAAAABAAEAPcAAACNAwAAAAA=&#10;">
                              <v:imagedata r:id="rId92" o:title=""/>
                              <v:path arrowok="t"/>
                            </v:shape>
                            <v:shape id="Picture 39" o:spid="_x0000_s1047" type="#_x0000_t75" style="position:absolute;left:32182;top:-3427;width:7430;height:7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l6QLEAAAA2wAAAA8AAABkcnMvZG93bnJldi54bWxEj9FqwkAURN8F/2G5hb4U3ZiWGqOrlEBB&#10;iy+NfsA1e82GZu+m2a2mf98VCj4OM3OGWW0G24oL9b5xrGA2TUAQV043XCs4Ht4nGQgfkDW2jknB&#10;L3nYrMejFebaXfmTLmWoRYSwz1GBCaHLpfSVIYt+6jri6J1dbzFE2ddS93iNcNvKNElepcWG44LB&#10;jgpD1Vf5YxXItNLeZC/bj11alN9P+9LMT4VSjw/D2xJEoCHcw//trVbwvIDbl/gD5Po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hl6QLEAAAA2wAAAA8AAAAAAAAAAAAAAAAA&#10;nwIAAGRycy9kb3ducmV2LnhtbFBLBQYAAAAABAAEAPcAAACQAwAAAAA=&#10;">
                              <v:imagedata r:id="rId93" o:title=""/>
                              <v:path arrowok="t"/>
                            </v:shape>
                            <v:shape id="Picture 45" o:spid="_x0000_s1048" type="#_x0000_t75" alt="http://mywork.com.vn/data/images/logo/8d20c3b52add.jpg" style="position:absolute;left:48565;top:38869;width:20332;height:43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pa/HEAAAA2wAAAA8AAABkcnMvZG93bnJldi54bWxEj91qAjEUhO8LvkM4gjdFE20VWY0igj9U&#10;EPx5gMPmuLu6OVk2cd2+fVMo9HKYmW+Y+bK1pWio9oVjDcOBAkGcOlNwpuF62fSnIHxANlg6Jg3f&#10;5GG56LzNMTHuxSdqziETEcI+QQ15CFUipU9zsugHriKO3s3VFkOUdSZNja8It6UcKTWRFguOCzlW&#10;tM4pfZyfVsM7rZVrG3m3H7vt/uuohlU4bLTuddvVDESgNvyH/9p7o+FzDL9f4g+Qi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tpa/HEAAAA2wAAAA8AAAAAAAAAAAAAAAAA&#10;nwIAAGRycy9kb3ducmV2LnhtbFBLBQYAAAAABAAEAPcAAACQAwAAAAA=&#10;">
                              <v:imagedata r:id="rId94" o:title="8d20c3b52add"/>
                            </v:shape>
                            <v:shape id="Picture 46" o:spid="_x0000_s1049" type="#_x0000_t75" style="position:absolute;left:54334;top:14638;width:10000;height:9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6TATEAAAA2wAAAA8AAABkcnMvZG93bnJldi54bWxEj0+LwjAUxO8LfofwBC+iqev6rxplEZS9&#10;7GGroMdH82yLzUtpoq3f3gjCHoeZ+Q2z2rSmFHeqXWFZwWgYgSBOrS44U3A87AZzEM4jaywtk4IH&#10;OdisOx8rjLVt+I/uic9EgLCLUUHufRVL6dKcDLqhrYiDd7G1QR9knUldYxPgppSfUTSVBgsOCzlW&#10;tM0pvSY3EyiHZD9ZpJdZcSyb8y83p7a/HSvV67bfSxCeWv8ffrd/tIKvKby+hB8g1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6TATEAAAA2wAAAA8AAAAAAAAAAAAAAAAA&#10;nwIAAGRycy9kb3ducmV2LnhtbFBLBQYAAAAABAAEAPcAAACQAwAAAAA=&#10;">
                              <v:imagedata r:id="rId95" o:title=""/>
                              <v:path arrowok="t"/>
                            </v:shape>
                            <v:shape id="Picture 47" o:spid="_x0000_s1050" type="#_x0000_t75" style="position:absolute;left:32571;top:13822;width:14166;height:5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fZhPCAAAA2wAAAA8AAABkcnMvZG93bnJldi54bWxEj0FrAjEUhO+C/yE8oTfNKqXK1igiCKUU&#10;oVpoj4/kuVlMXpYk1W1/vSkUPA4z8w2zXPfeiQvF1AZWMJ1UIIh1MC03Cj6Ou/ECRMrIBl1gUvBD&#10;Cdar4WCJtQlXfqfLITeiQDjVqMDm3NVSJm3JY5qEjrh4pxA95iJjI03Ea4F7J2dV9SQ9tlwWLHa0&#10;taTPh2+v4FefXPOpF1/yDaPXe9d7/WqVehj1m2cQmfp8D/+3X4yCxzn8fSk/QK5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5H2YTwgAAANsAAAAPAAAAAAAAAAAAAAAAAJ8C&#10;AABkcnMvZG93bnJldi54bWxQSwUGAAAAAAQABAD3AAAAjgMAAAAA&#10;">
                              <v:imagedata r:id="rId96" o:title="" croptop="15860f" cropbottom="15581f"/>
                              <v:path arrowok="t"/>
                            </v:shape>
                          </v:group>
                          <v:shape id="Picture 48" o:spid="_x0000_s1051" type="#_x0000_t75" style="position:absolute;left:18487;top:26345;width:11532;height:11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WvffCAAAA2wAAAA8AAABkcnMvZG93bnJldi54bWxET89rwjAUvg/8H8ITdpupbpPRmRYRBjvI&#10;ZFYm3h7Na1PWvHRNZut/bw6Cx4/v9yofbSvO1PvGsYL5LAFBXDrdcK3gUHw8vYHwAVlj65gUXMhD&#10;nk0eVphqN/A3nfehFjGEfYoKTAhdKqUvDVn0M9cRR65yvcUQYV9L3eMQw20rF0mylBYbjg0GO9oY&#10;Kn/3/1ZBdXz1uz9z+vkaNT7bS7XdFcNWqcfpuH4HEWgMd/HN/akVvMSx8Uv8ATK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Vr33wgAAANsAAAAPAAAAAAAAAAAAAAAAAJ8C&#10;AABkcnMvZG93bnJldi54bWxQSwUGAAAAAAQABAD3AAAAjgMAAAAA&#10;">
                            <v:imagedata r:id="rId97" o:title=""/>
                            <v:path arrowok="t"/>
                          </v:shape>
                        </v:group>
                        <v:shape id="Picture 49" o:spid="_x0000_s1052" type="#_x0000_t75" style="position:absolute;left:38926;top:40096;width:14895;height:6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hFIHFAAAA2wAAAA8AAABkcnMvZG93bnJldi54bWxEj09rwkAUxO8Fv8PyhN7qplKKRjcSRSGI&#10;B//00tsz+5pNm30bsqum394tFDwOM/MbZr7obSOu1PnasYLXUQKCuHS65krBx2nzMgHhA7LGxjEp&#10;+CUPi2zwNMdUuxsf6HoMlYgQ9ikqMCG0qZS+NGTRj1xLHL0v11kMUXaV1B3eItw2cpwk79JizXHB&#10;YEsrQ+XP8WIVhKX9XJ+LZrpNTJ7vlnv83k9Qqedhn89ABOrDI/zfLrSCtyn8fYk/QG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4RSBxQAAANsAAAAPAAAAAAAAAAAAAAAA&#10;AJ8CAABkcnMvZG93bnJldi54bWxQSwUGAAAAAAQABAD3AAAAkQMAAAAA&#10;">
                          <v:imagedata r:id="rId98" o:title=""/>
                          <v:path arrowok="t"/>
                        </v:shape>
                      </v:group>
                      <v:shape id="Picture 50" o:spid="_x0000_s1053" type="#_x0000_t75" style="position:absolute;left:-294;top:6297;width:16194;height:17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e6UbCAAAA2wAAAA8AAABkcnMvZG93bnJldi54bWxET01rwkAQvQv9D8sUvEizqWhpU1cpglAo&#10;KSbV+5Adk7TZ2Zhdk/jvuwfB4+N9rzajaURPnastK3iOYhDEhdU1lwoOP7unVxDOI2tsLJOCKznY&#10;rB8mK0y0HTijPvelCCHsElRQed8mUrqiIoMusi1x4E62M+gD7EqpOxxCuGnkPI5fpMGaQ0OFLW0r&#10;Kv7yi1Hwe/z259k2fTvxMj23X+N+WGSlUtPH8eMdhKfR38U396dWsAzrw5fwA+T6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XulGwgAAANsAAAAPAAAAAAAAAAAAAAAAAJ8C&#10;AABkcnMvZG93bnJldi54bWxQSwUGAAAAAAQABAD3AAAAjgMAAAAA&#10;">
                        <v:imagedata r:id="rId99" o:title=""/>
                        <v:path arrowok="t"/>
                      </v:shape>
                    </v:group>
                    <v:shape id="Picture 51" o:spid="_x0000_s1054" type="#_x0000_t75" style="position:absolute;left:85152;top:34676;width:12666;height:10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3QpTBAAAA2wAAAA8AAABkcnMvZG93bnJldi54bWxEj0+LwjAUxO+C3yE8YW+aKrsi1bSoIHoR&#10;1n/3R/Jsi81LaaLWb28WFjwOM/MbZpF3thYPan3lWMF4lIAg1s5UXCg4nzbDGQgfkA3WjknBizzk&#10;Wb+3wNS4Jx/ocQyFiBD2KSooQ2hSKb0uyaIfuYY4elfXWgxRtoU0LT4j3NZykiRTabHiuFBiQ+uS&#10;9O14twqK79Vkrx1O7fa3Wl6s3r9mV6PU16BbzkEE6sIn/N/eGQU/Y/j7En+Az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D3QpTBAAAA2wAAAA8AAAAAAAAAAAAAAAAAnwIA&#10;AGRycy9kb3ducmV2LnhtbFBLBQYAAAAABAAEAPcAAACNAwAAAAA=&#10;">
                      <v:imagedata r:id="rId100" o:title=""/>
                      <v:path arrowok="t"/>
                    </v:shape>
                    <v:shape id="Picture 52" o:spid="_x0000_s1055" type="#_x0000_t75" style="position:absolute;left:26795;top:47025;width:7843;height:9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nhJ3EAAAA2wAAAA8AAABkcnMvZG93bnJldi54bWxEj92KwjAUhO8F3yEcwTtNV6kuXaOIICi4&#10;iO4Pe3lozjZlm5PSRFvf3iwIXg4z8w2zWHW2EldqfOlYwcs4AUGcO11yoeDzYzt6BeEDssbKMSm4&#10;kYfVst9bYKZdyye6nkMhIoR9hgpMCHUmpc8NWfRjVxNH79c1FkOUTSF1g22E20pOkmQmLZYcFwzW&#10;tDGU/50vVsEhne/T9+PWtn56Whff5mf+ZXZKDQfd+g1EoC48w4/2TitIJ/D/Jf4A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lnhJ3EAAAA2wAAAA8AAAAAAAAAAAAAAAAA&#10;nwIAAGRycy9kb3ducmV2LnhtbFBLBQYAAAAABAAEAPcAAACQAwAAAAA=&#10;">
                      <v:imagedata r:id="rId101" o:title=""/>
                      <v:path arrowok="t"/>
                    </v:shape>
                  </v:group>
                  <v:shape id="Picture 53" o:spid="_x0000_s1056" type="#_x0000_t75" style="position:absolute;top:31685;width:14287;height:4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mik7DAAAA2wAAAA8AAABkcnMvZG93bnJldi54bWxEj8FqwzAQRO+F/oPYQm+13AYX40YJJVCo&#10;Dzk4NTkv1tpya62MpcbO30eBQI7DzLxh1tvFDuJEk+8dK3hNUhDEjdM9dwrqn6+XHIQPyBoHx6Tg&#10;TB62m8eHNRbazVzR6RA6ESHsC1RgQhgLKX1jyKJP3EgcvdZNFkOUUyf1hHOE20G+pem7tNhzXDA4&#10;0s5Q83f4twoqvUtL85uV9b6aV7XrZX4MrVLPT8vnB4hAS7iHb+1vrSBbwfVL/AFyc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yaKTsMAAADbAAAADwAAAAAAAAAAAAAAAACf&#10;AgAAZHJzL2Rvd25yZXYueG1sUEsFBgAAAAAEAAQA9wAAAI8DAAAAAA==&#10;">
                    <v:imagedata r:id="rId102" o:title="universal-robina-corporation-logo3"/>
                    <v:path arrowok="t"/>
                  </v:shape>
                  <v:shape id="Picture 62" o:spid="_x0000_s1057" type="#_x0000_t75" style="position:absolute;left:55076;top:33917;width:8363;height:58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7nDDFAAAA2wAAAA8AAABkcnMvZG93bnJldi54bWxEj09rwkAUxO+FfoflFbyIbppDqtFVSkP/&#10;HKtR9PjIviah2bchu5rtt+8WCh6HmfkNs94G04krDa61rOBxnoAgrqxuuVZwKF9nCxDOI2vsLJOC&#10;H3Kw3dzfrTHXduQdXfe+FhHCLkcFjfd9LqWrGjLo5rYnjt6XHQz6KIda6gHHCDedTJMkkwZbjgsN&#10;9vTSUPW9vxgF+nMM77s0O5dv5dNxWkyLU1gWSk0ewvMKhKfgb+H/9odWkKXw9yX+ALn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e5wwxQAAANsAAAAPAAAAAAAAAAAAAAAA&#10;AJ8CAABkcnMvZG93bnJldi54bWxQSwUGAAAAAAQABAD3AAAAkQMAAAAA&#10;">
                    <v:imagedata r:id="rId103" o:title="300Bidiphar200"/>
                    <v:path arrowok="t"/>
                  </v:shape>
                  <w10:wrap type="through" anchorx="margin"/>
                </v:group>
              </w:pict>
            </mc:Fallback>
          </mc:AlternateContent>
        </w:r>
      </w:ins>
      <w:r w:rsidR="00667B24" w:rsidRPr="00BB50A1">
        <w:rPr>
          <w:rFonts w:cs="Segoe UI"/>
        </w:rPr>
        <w:t>KHÁCH HÀNG</w:t>
      </w:r>
      <w:r w:rsidR="00A97DC1">
        <w:rPr>
          <w:rFonts w:cs="Segoe UI"/>
        </w:rPr>
        <w:t xml:space="preserve"> tiêu biểu</w:t>
      </w:r>
      <w:bookmarkEnd w:id="66"/>
    </w:p>
    <w:p w14:paraId="395FA60F" w14:textId="378B6E58" w:rsidR="00667B24" w:rsidRPr="00BB50A1" w:rsidRDefault="00714F1F" w:rsidP="00095E09">
      <w:pPr>
        <w:spacing w:line="276" w:lineRule="auto"/>
        <w:jc w:val="both"/>
        <w:rPr>
          <w:rFonts w:ascii="Segoe UI" w:hAnsi="Segoe UI" w:cs="Segoe UI"/>
        </w:rPr>
      </w:pPr>
      <w:del w:id="68" w:author="Microsoft account" w:date="2017-03-30T09:28:00Z">
        <w:r w:rsidRPr="007A1519" w:rsidDel="00231246">
          <w:rPr>
            <w:rFonts w:ascii="Segoe UI" w:hAnsi="Segoe UI" w:cs="Segoe UI"/>
            <w:noProof/>
          </w:rPr>
          <w:drawing>
            <wp:inline distT="0" distB="0" distL="0" distR="0" wp14:anchorId="2D850592" wp14:editId="2B58DBA9">
              <wp:extent cx="6428537" cy="31469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38356" cy="3151768"/>
                      </a:xfrm>
                      <a:prstGeom prst="rect">
                        <a:avLst/>
                      </a:prstGeom>
                    </pic:spPr>
                  </pic:pic>
                </a:graphicData>
              </a:graphic>
            </wp:inline>
          </w:drawing>
        </w:r>
      </w:del>
    </w:p>
    <w:p w14:paraId="06A3BBF5" w14:textId="77777777" w:rsidR="005F2FB5" w:rsidRPr="00BB50A1" w:rsidRDefault="005F2FB5" w:rsidP="00095E09">
      <w:pPr>
        <w:spacing w:line="276" w:lineRule="auto"/>
        <w:jc w:val="both"/>
        <w:rPr>
          <w:rFonts w:ascii="Segoe UI" w:hAnsi="Segoe UI" w:cs="Segoe UI"/>
        </w:rPr>
      </w:pPr>
    </w:p>
    <w:p w14:paraId="4A855C3D" w14:textId="285C7E97" w:rsidR="00BB1B9B" w:rsidRPr="00BB50A1" w:rsidRDefault="003B3F50" w:rsidP="00095E09">
      <w:pPr>
        <w:pStyle w:val="Heading2"/>
        <w:spacing w:line="276" w:lineRule="auto"/>
        <w:jc w:val="both"/>
        <w:rPr>
          <w:rFonts w:cs="Segoe UI"/>
        </w:rPr>
      </w:pPr>
      <w:bookmarkStart w:id="69" w:name="_Toc477962856"/>
      <w:r w:rsidRPr="00BB50A1">
        <w:rPr>
          <w:rFonts w:cs="Segoe UI"/>
        </w:rPr>
        <w:t xml:space="preserve">THỊ TRƯỜNG HOẠT </w:t>
      </w:r>
      <w:r w:rsidRPr="00BB50A1">
        <w:rPr>
          <w:rFonts w:cs="Segoe UI" w:hint="eastAsia"/>
        </w:rPr>
        <w:t>Đ</w:t>
      </w:r>
      <w:r w:rsidRPr="00BB50A1">
        <w:rPr>
          <w:rFonts w:cs="Segoe UI"/>
        </w:rPr>
        <w:t>ỘNG CỦA DMSPRO</w:t>
      </w:r>
      <w:bookmarkEnd w:id="69"/>
    </w:p>
    <w:p w14:paraId="127E5868" w14:textId="1EC8A095" w:rsidR="00BB1B9B" w:rsidRPr="00BB50A1" w:rsidRDefault="003B3F50" w:rsidP="00095E09">
      <w:pPr>
        <w:pStyle w:val="Heading3"/>
        <w:spacing w:line="276" w:lineRule="auto"/>
        <w:jc w:val="both"/>
        <w:rPr>
          <w:rFonts w:cs="Segoe UI"/>
        </w:rPr>
      </w:pPr>
      <w:bookmarkStart w:id="70" w:name="_Toc477962857"/>
      <w:r w:rsidRPr="00BB50A1">
        <w:rPr>
          <w:rFonts w:cs="Segoe UI"/>
        </w:rPr>
        <w:t>TẠI VIỆT NAM</w:t>
      </w:r>
      <w:bookmarkEnd w:id="70"/>
    </w:p>
    <w:p w14:paraId="00B6FCF6" w14:textId="3D0C790C" w:rsidR="00BB1B9B" w:rsidRPr="00475558" w:rsidRDefault="00BB1B9B" w:rsidP="00095E09">
      <w:pPr>
        <w:spacing w:line="276" w:lineRule="auto"/>
        <w:jc w:val="both"/>
        <w:rPr>
          <w:rFonts w:ascii="Segoe UI" w:hAnsi="Segoe UI" w:cs="Segoe UI"/>
        </w:rPr>
      </w:pPr>
      <w:r w:rsidRPr="00475558">
        <w:rPr>
          <w:rFonts w:ascii="Segoe UI" w:hAnsi="Segoe UI" w:cs="Segoe UI"/>
          <w:noProof/>
          <w:sz w:val="20"/>
          <w:szCs w:val="20"/>
        </w:rPr>
        <w:drawing>
          <wp:inline distT="0" distB="0" distL="0" distR="0" wp14:anchorId="4A746FAA" wp14:editId="08E85128">
            <wp:extent cx="5886450" cy="25990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86450" cy="2599055"/>
                    </a:xfrm>
                    <a:prstGeom prst="rect">
                      <a:avLst/>
                    </a:prstGeom>
                  </pic:spPr>
                </pic:pic>
              </a:graphicData>
            </a:graphic>
          </wp:inline>
        </w:drawing>
      </w:r>
    </w:p>
    <w:p w14:paraId="724ACBB6" w14:textId="21A85B8F" w:rsidR="00BB1B9B" w:rsidRPr="00BB50A1" w:rsidRDefault="003B3F50" w:rsidP="00095E09">
      <w:pPr>
        <w:pStyle w:val="Heading3"/>
        <w:spacing w:line="276" w:lineRule="auto"/>
        <w:jc w:val="both"/>
        <w:rPr>
          <w:rFonts w:cs="Segoe UI"/>
        </w:rPr>
      </w:pPr>
      <w:bookmarkStart w:id="71" w:name="_Toc477962858"/>
      <w:r w:rsidRPr="00BB50A1">
        <w:rPr>
          <w:rFonts w:cs="Segoe UI"/>
        </w:rPr>
        <w:t xml:space="preserve">TRONG CỘNG </w:t>
      </w:r>
      <w:r w:rsidRPr="00BB50A1">
        <w:rPr>
          <w:rFonts w:cs="Segoe UI" w:hint="eastAsia"/>
        </w:rPr>
        <w:t>Đ</w:t>
      </w:r>
      <w:r w:rsidRPr="00BB50A1">
        <w:rPr>
          <w:rFonts w:cs="Segoe UI"/>
        </w:rPr>
        <w:t xml:space="preserve">ỒNG KINH TẾ </w:t>
      </w:r>
      <w:r w:rsidRPr="00BB50A1">
        <w:rPr>
          <w:rFonts w:cs="Segoe UI" w:hint="eastAsia"/>
        </w:rPr>
        <w:t>ĐÔNG</w:t>
      </w:r>
      <w:r w:rsidRPr="00BB50A1">
        <w:rPr>
          <w:rFonts w:cs="Segoe UI"/>
        </w:rPr>
        <w:t xml:space="preserve"> NAM </w:t>
      </w:r>
      <w:r w:rsidRPr="00BB50A1">
        <w:rPr>
          <w:rFonts w:cs="Segoe UI" w:hint="eastAsia"/>
        </w:rPr>
        <w:t>Á</w:t>
      </w:r>
      <w:r w:rsidRPr="00BB50A1">
        <w:rPr>
          <w:rFonts w:cs="Segoe UI"/>
        </w:rPr>
        <w:t xml:space="preserve"> (aec)</w:t>
      </w:r>
      <w:bookmarkEnd w:id="71"/>
    </w:p>
    <w:p w14:paraId="62982615" w14:textId="52CD4B06" w:rsidR="00BB1B9B" w:rsidRPr="00475558" w:rsidRDefault="00A97DC1" w:rsidP="00095E09">
      <w:pPr>
        <w:spacing w:line="276" w:lineRule="auto"/>
        <w:jc w:val="both"/>
        <w:rPr>
          <w:rFonts w:ascii="Segoe UI" w:hAnsi="Segoe UI" w:cs="Segoe UI"/>
        </w:rPr>
      </w:pPr>
      <w:r w:rsidRPr="00475558">
        <w:rPr>
          <w:rFonts w:cs="Segoe UI"/>
          <w:noProof/>
        </w:rPr>
        <mc:AlternateContent>
          <mc:Choice Requires="wpg">
            <w:drawing>
              <wp:anchor distT="0" distB="0" distL="114300" distR="114300" simplePos="0" relativeHeight="251691008" behindDoc="0" locked="0" layoutInCell="1" allowOverlap="1" wp14:anchorId="04861377" wp14:editId="209CFCDC">
                <wp:simplePos x="0" y="0"/>
                <wp:positionH relativeFrom="margin">
                  <wp:posOffset>200025</wp:posOffset>
                </wp:positionH>
                <wp:positionV relativeFrom="paragraph">
                  <wp:posOffset>208280</wp:posOffset>
                </wp:positionV>
                <wp:extent cx="5000625" cy="3971925"/>
                <wp:effectExtent l="0" t="0" r="9525" b="9525"/>
                <wp:wrapTopAndBottom/>
                <wp:docPr id="11267" name="Group 8"/>
                <wp:cNvGraphicFramePr/>
                <a:graphic xmlns:a="http://schemas.openxmlformats.org/drawingml/2006/main">
                  <a:graphicData uri="http://schemas.microsoft.com/office/word/2010/wordprocessingGroup">
                    <wpg:wgp>
                      <wpg:cNvGrpSpPr/>
                      <wpg:grpSpPr>
                        <a:xfrm>
                          <a:off x="0" y="0"/>
                          <a:ext cx="5000625" cy="3971925"/>
                          <a:chOff x="0" y="1"/>
                          <a:chExt cx="9530861" cy="6883401"/>
                        </a:xfrm>
                      </wpg:grpSpPr>
                      <wpg:grpSp>
                        <wpg:cNvPr id="11268" name="Group 11268"/>
                        <wpg:cNvGrpSpPr/>
                        <wpg:grpSpPr>
                          <a:xfrm>
                            <a:off x="0" y="1"/>
                            <a:ext cx="9530861" cy="6883401"/>
                            <a:chOff x="0" y="1"/>
                            <a:chExt cx="9530861" cy="6883401"/>
                          </a:xfrm>
                        </wpg:grpSpPr>
                        <pic:pic xmlns:pic="http://schemas.openxmlformats.org/drawingml/2006/picture">
                          <pic:nvPicPr>
                            <pic:cNvPr id="11269" name="Picture 11269"/>
                            <pic:cNvPicPr>
                              <a:picLocks noChangeAspect="1"/>
                            </pic:cNvPicPr>
                          </pic:nvPicPr>
                          <pic:blipFill>
                            <a:blip r:embed="rId106"/>
                            <a:stretch>
                              <a:fillRect/>
                            </a:stretch>
                          </pic:blipFill>
                          <pic:spPr>
                            <a:xfrm>
                              <a:off x="0" y="1"/>
                              <a:ext cx="9530861" cy="6883401"/>
                            </a:xfrm>
                            <a:prstGeom prst="rect">
                              <a:avLst/>
                            </a:prstGeom>
                          </pic:spPr>
                        </pic:pic>
                        <wpg:grpSp>
                          <wpg:cNvPr id="11270" name="Group 11270"/>
                          <wpg:cNvGrpSpPr/>
                          <wpg:grpSpPr>
                            <a:xfrm>
                              <a:off x="2418861" y="2438399"/>
                              <a:ext cx="1524000" cy="206061"/>
                              <a:chOff x="2418861" y="2438399"/>
                              <a:chExt cx="1143000" cy="154546"/>
                            </a:xfrm>
                          </wpg:grpSpPr>
                          <pic:pic xmlns:pic="http://schemas.openxmlformats.org/drawingml/2006/picture">
                            <pic:nvPicPr>
                              <pic:cNvPr id="11271" name="Picture 11271" descr="F:\Quyen\library\logos\dms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180861" y="2438399"/>
                                <a:ext cx="381000" cy="154546"/>
                              </a:xfrm>
                              <a:prstGeom prst="rect">
                                <a:avLst/>
                              </a:prstGeom>
                              <a:noFill/>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wps:wsp>
                            <wps:cNvPr id="11272" name="Straight Connector 11272"/>
                            <wps:cNvCnPr/>
                            <wps:spPr>
                              <a:xfrm>
                                <a:off x="2418861" y="2514599"/>
                                <a:ext cx="762000" cy="0"/>
                              </a:xfrm>
                              <a:prstGeom prst="line">
                                <a:avLst/>
                              </a:prstGeom>
                              <a:ln w="12700" cmpd="sng">
                                <a:solidFill>
                                  <a:schemeClr val="tx1">
                                    <a:lumMod val="75000"/>
                                    <a:lumOff val="25000"/>
                                  </a:schemeClr>
                                </a:solidFill>
                                <a:headEnd type="oval"/>
                                <a:tailEnd type="triangle"/>
                              </a:ln>
                            </wps:spPr>
                            <wps:style>
                              <a:lnRef idx="2">
                                <a:schemeClr val="accent1"/>
                              </a:lnRef>
                              <a:fillRef idx="0">
                                <a:schemeClr val="accent1"/>
                              </a:fillRef>
                              <a:effectRef idx="1">
                                <a:schemeClr val="accent1"/>
                              </a:effectRef>
                              <a:fontRef idx="minor">
                                <a:schemeClr val="tx1"/>
                              </a:fontRef>
                            </wps:style>
                            <wps:bodyPr/>
                          </wps:wsp>
                        </wpg:grpSp>
                        <pic:pic xmlns:pic="http://schemas.openxmlformats.org/drawingml/2006/picture">
                          <pic:nvPicPr>
                            <pic:cNvPr id="11273" name="Picture 11273" descr="F:\Quyen\library\logos\dms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3813886" y="5944814"/>
                              <a:ext cx="508000" cy="206061"/>
                            </a:xfrm>
                            <a:prstGeom prst="rect">
                              <a:avLst/>
                            </a:prstGeom>
                            <a:noFill/>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wps:wsp>
                          <wps:cNvPr id="11274" name="Straight Connector 11274"/>
                          <wps:cNvCnPr/>
                          <wps:spPr>
                            <a:xfrm>
                              <a:off x="996461" y="1320799"/>
                              <a:ext cx="2946400" cy="0"/>
                            </a:xfrm>
                            <a:prstGeom prst="line">
                              <a:avLst/>
                            </a:prstGeom>
                            <a:ln w="12700" cmpd="sng">
                              <a:solidFill>
                                <a:schemeClr val="tx1">
                                  <a:lumMod val="75000"/>
                                  <a:lumOff val="25000"/>
                                </a:schemeClr>
                              </a:solidFill>
                              <a:headEnd type="oval"/>
                              <a:tailEnd type="triangle"/>
                            </a:ln>
                          </wps:spPr>
                          <wps:style>
                            <a:lnRef idx="2">
                              <a:schemeClr val="accent1"/>
                            </a:lnRef>
                            <a:fillRef idx="0">
                              <a:schemeClr val="accent1"/>
                            </a:fillRef>
                            <a:effectRef idx="1">
                              <a:schemeClr val="accent1"/>
                            </a:effectRef>
                            <a:fontRef idx="minor">
                              <a:schemeClr val="tx1"/>
                            </a:fontRef>
                          </wps:style>
                          <wps:bodyPr/>
                        </wps:wsp>
                        <wps:wsp>
                          <wps:cNvPr id="11275" name="Straight Connector 11275"/>
                          <wps:cNvCnPr/>
                          <wps:spPr>
                            <a:xfrm>
                              <a:off x="2672410" y="6059487"/>
                              <a:ext cx="1016000" cy="0"/>
                            </a:xfrm>
                            <a:prstGeom prst="line">
                              <a:avLst/>
                            </a:prstGeom>
                            <a:ln w="12700" cmpd="sng">
                              <a:solidFill>
                                <a:schemeClr val="tx1">
                                  <a:lumMod val="75000"/>
                                  <a:lumOff val="25000"/>
                                </a:schemeClr>
                              </a:solidFill>
                              <a:headEnd type="oval"/>
                              <a:tailEnd type="triangle"/>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11276" name="Picture 11276" descr="F:\Quyen\library\logos\dms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4067886" y="1217768"/>
                              <a:ext cx="508000" cy="206061"/>
                            </a:xfrm>
                            <a:prstGeom prst="rect">
                              <a:avLst/>
                            </a:prstGeom>
                            <a:noFill/>
                            <a:extLs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wpg:grpSp>
                      <wpg:grpSp>
                        <wpg:cNvPr id="11277" name="Group 11277"/>
                        <wpg:cNvGrpSpPr/>
                        <wpg:grpSpPr>
                          <a:xfrm>
                            <a:off x="6506057" y="253999"/>
                            <a:ext cx="3013592" cy="689784"/>
                            <a:chOff x="6440831" y="254000"/>
                            <a:chExt cx="3672385" cy="840575"/>
                          </a:xfrm>
                        </wpg:grpSpPr>
                        <wps:wsp>
                          <wps:cNvPr id="11279" name="Rectangle 11279"/>
                          <wps:cNvSpPr/>
                          <wps:spPr>
                            <a:xfrm>
                              <a:off x="7529926" y="340600"/>
                              <a:ext cx="2583290" cy="715779"/>
                            </a:xfrm>
                            <a:prstGeom prst="rect">
                              <a:avLst/>
                            </a:prstGeom>
                          </wps:spPr>
                          <wps:txbx>
                            <w:txbxContent>
                              <w:p w14:paraId="435F5BBF" w14:textId="77777777" w:rsidR="00BB351F" w:rsidRPr="00714F1F" w:rsidRDefault="00BB351F" w:rsidP="00714F1F">
                                <w:pPr>
                                  <w:pStyle w:val="NormalWeb"/>
                                  <w:spacing w:before="0" w:beforeAutospacing="0" w:after="0" w:afterAutospacing="0"/>
                                  <w:rPr>
                                    <w:sz w:val="10"/>
                                  </w:rPr>
                                </w:pPr>
                                <w:r w:rsidRPr="00714F1F">
                                  <w:rPr>
                                    <w:rFonts w:asciiTheme="minorHAnsi" w:eastAsia="MS PGothic" w:hAnsi="Calibri" w:cstheme="minorBidi"/>
                                    <w:b/>
                                    <w:bCs/>
                                    <w:color w:val="10253F"/>
                                    <w:kern w:val="24"/>
                                    <w:sz w:val="14"/>
                                    <w:szCs w:val="32"/>
                                    <w14:textFill>
                                      <w14:solidFill>
                                        <w14:srgbClr w14:val="10253F">
                                          <w14:lumMod w14:val="50000"/>
                                        </w14:srgbClr>
                                      </w14:solidFill>
                                    </w14:textFill>
                                  </w:rPr>
                                  <w:t>Ngôn ngữ địa phương</w:t>
                                </w:r>
                              </w:p>
                              <w:p w14:paraId="3C4F7605" w14:textId="77777777" w:rsidR="00BB351F" w:rsidRPr="00714F1F" w:rsidRDefault="00BB351F" w:rsidP="00714F1F">
                                <w:pPr>
                                  <w:pStyle w:val="NormalWeb"/>
                                  <w:spacing w:before="0" w:beforeAutospacing="0" w:after="0" w:afterAutospacing="0"/>
                                  <w:rPr>
                                    <w:sz w:val="10"/>
                                  </w:rPr>
                                </w:pPr>
                                <w:r w:rsidRPr="00714F1F">
                                  <w:rPr>
                                    <w:rFonts w:asciiTheme="minorHAnsi" w:eastAsia="MS PGothic" w:hAnsi="Calibri" w:cstheme="minorBidi"/>
                                    <w:b/>
                                    <w:bCs/>
                                    <w:color w:val="10253F"/>
                                    <w:kern w:val="24"/>
                                    <w:sz w:val="14"/>
                                    <w:szCs w:val="32"/>
                                    <w14:textFill>
                                      <w14:solidFill>
                                        <w14:srgbClr w14:val="10253F">
                                          <w14:lumMod w14:val="50000"/>
                                        </w14:srgbClr>
                                      </w14:solidFill>
                                    </w14:textFill>
                                  </w:rPr>
                                  <w:t>Tiếng Anh</w:t>
                                </w:r>
                              </w:p>
                            </w:txbxContent>
                          </wps:txbx>
                          <wps:bodyPr wrap="square">
                            <a:noAutofit/>
                          </wps:bodyPr>
                        </wps:wsp>
                        <pic:pic xmlns:pic="http://schemas.openxmlformats.org/drawingml/2006/picture">
                          <pic:nvPicPr>
                            <pic:cNvPr id="11280" name="Picture 11280"/>
                            <pic:cNvPicPr>
                              <a:picLocks noChangeAspect="1"/>
                            </pic:cNvPicPr>
                          </pic:nvPicPr>
                          <pic:blipFill>
                            <a:blip r:embed="rId108" cstate="print"/>
                            <a:stretch>
                              <a:fillRect/>
                            </a:stretch>
                          </pic:blipFill>
                          <pic:spPr>
                            <a:xfrm>
                              <a:off x="6440831" y="254000"/>
                              <a:ext cx="840575" cy="8405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g:grpSp>
                    </wpg:wgp>
                  </a:graphicData>
                </a:graphic>
                <wp14:sizeRelH relativeFrom="margin">
                  <wp14:pctWidth>0</wp14:pctWidth>
                </wp14:sizeRelH>
                <wp14:sizeRelV relativeFrom="margin">
                  <wp14:pctHeight>0</wp14:pctHeight>
                </wp14:sizeRelV>
              </wp:anchor>
            </w:drawing>
          </mc:Choice>
          <mc:Fallback>
            <w:pict>
              <v:group w14:anchorId="04861377" id="Group 8" o:spid="_x0000_s1089" style="position:absolute;left:0;text-align:left;margin-left:15.75pt;margin-top:16.4pt;width:393.75pt;height:312.75pt;z-index:251691008;mso-position-horizontal-relative:margin;mso-width-relative:margin;mso-height-relative:margin" coordorigin="" coordsize="95308,68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">
                <v:group id="Group 11268" o:spid="_x0000_s1090" style="position:absolute;width:95308;height:68834" coordorigin="" coordsize="95308,68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hjspoccAAADe&#10;AAAADwAAAAAAAAAAAAAAAACqAgAAZHJzL2Rvd25yZXYueG1sUEsFBgAAAAAEAAQA+gAAAJ4DAAAA&#10;AA==&#10;">
                  <v:shape id="Picture 11269" o:spid="_x0000_s1091" type="#_x0000_t75" style="position:absolute;width:95308;height:68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4xhLDAAAA3gAAAA8AAABkcnMvZG93bnJldi54bWxET0uLwjAQvgv+hzALXmSbVlC02yiysOJe&#10;BF94HZrZtthMShNt/fcbQfA2H99zslVvanGn1lWWFSRRDII4t7riQsHp+PM5B+E8ssbaMil4kIPV&#10;cjjIMNW24z3dD74QIYRdigpK75tUSpeXZNBFtiEO3J9tDfoA20LqFrsQbmo5ieOZNFhxaCixoe+S&#10;8uvhZhRcxubqaHdMuo2dbn5lfF5Ul0Sp0Ue//gLhqfdv8cu91WF+Mpkt4PlOuEE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jGEsMAAADeAAAADwAAAAAAAAAAAAAAAACf&#10;AgAAZHJzL2Rvd25yZXYueG1sUEsFBgAAAAAEAAQA9wAAAI8DAAAAAA==&#10;">
                    <v:imagedata r:id="rId109" o:title=""/>
                    <v:path arrowok="t"/>
                  </v:shape>
                  <v:group id="Group 11270" o:spid="_x0000_s1092" style="position:absolute;left:24188;top:24383;width:15240;height:2061" coordorigin="24188,24383" coordsize="11430,15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2Us3rIAAAA&#10;3gAAAA8AAAAAAAAAAAAAAAAAqgIAAGRycy9kb3ducmV2LnhtbFBLBQYAAAAABAAEAPoAAACfAwAA&#10;AAA=&#10;">
                    <v:shape id="Picture 11271" o:spid="_x0000_s1093" type="#_x0000_t75" style="position:absolute;left:31808;top:24383;width:3810;height:15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wksrCAAAA3gAAAA8AAABkcnMvZG93bnJldi54bWxET0uLwjAQvgv7H8IseNO0KrpUo6ggrjcf&#10;C17HZrYt20xKErX7740geJuP7zmzRWtqcSPnK8sK0n4Cgji3uuJCwc9p0/sC4QOyxtoyKfgnD4v5&#10;R2eGmbZ3PtDtGAoRQ9hnqKAMocmk9HlJBn3fNsSR+7XOYIjQFVI7vMdwU8tBkoylwYpjQ4kNrUvK&#10;/45Xo6Ay2z0V50u+Og9HcuOWtt1NRkp1P9vlFESgNrzFL/e3jvPTwSSF5zvxBj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sJLKwgAAAN4AAAAPAAAAAAAAAAAAAAAAAJ8C&#10;AABkcnMvZG93bnJldi54bWxQSwUGAAAAAAQABAD3AAAAjgMAAAAA&#10;">
                      <v:imagedata r:id="rId110" o:title="dms 1"/>
                    </v:shape>
                    <v:line id="Straight Connector 11272" o:spid="_x0000_s1094" style="position:absolute;visibility:visible;mso-wrap-style:square" from="24188,25145" to="31808,25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afK8QAAADeAAAADwAAAGRycy9kb3ducmV2LnhtbERPTUsDMRC9F/wPYQQvpc1uwK5dm5ZS&#10;EDwJbdXzsBk3i5vJmsR27a83gtDbPN7nrDaj68WJQuw8ayjnBQjixpuOWw2vx6fZA4iYkA32nknD&#10;D0XYrG8mK6yNP/OeTofUihzCsUYNNqWhljI2lhzGuR+IM/fhg8OUYWilCXjO4a6XqigW0mHHucHi&#10;QDtLzefh22l4ebf74s18hcvl3qVmWalyqpTWd7fj9hFEojFdxf/uZ5Pnl6pS8PdOvkG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p8rxAAAAN4AAAAPAAAAAAAAAAAA&#10;AAAAAKECAABkcnMvZG93bnJldi54bWxQSwUGAAAAAAQABAD5AAAAkgMAAAAA&#10;" strokecolor="#404040 [2429]" strokeweight="1pt">
                      <v:stroke startarrow="oval" endarrow="block"/>
                      <v:shadow on="t" color="black" opacity="24903f" origin=",.5" offset="0,.55556mm"/>
                    </v:line>
                  </v:group>
                  <v:shape id="Picture 11273" o:spid="_x0000_s1095" type="#_x0000_t75" style="position:absolute;left:38138;top:59448;width:5080;height:20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uqSbEAAAA3gAAAA8AAABkcnMvZG93bnJldi54bWxET01rwkAQvQv+h2UKvekmKlWia1BB2t7a&#10;tOB1zI5JaHY27K5J+u+7hUJv83ifs8tH04qenG8sK0jnCQji0uqGKwWfH+fZBoQPyBpby6Tgmzzk&#10;++lkh5m2A79TX4RKxBD2GSqoQ+gyKX1Zk0E/tx1x5G7WGQwRukpqh0MMN61cJMmTNNhwbKixo1NN&#10;5VdxNwoa8/xG1eVaHi/LlTy7gx1f1yulHh/GwxZEoDH8i//cLzrOTxfrJfy+E2+Q+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0uqSbEAAAA3gAAAA8AAAAAAAAAAAAAAAAA&#10;nwIAAGRycy9kb3ducmV2LnhtbFBLBQYAAAAABAAEAPcAAACQAwAAAAA=&#10;">
                    <v:imagedata r:id="rId110" o:title="dms 1"/>
                  </v:shape>
                  <v:line id="Straight Connector 11274" o:spid="_x0000_s1096" style="position:absolute;visibility:visible;mso-wrap-style:square" from="9964,13207" to="39428,132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ixMQAAADeAAAADwAAAGRycy9kb3ducmV2LnhtbERPTUsDMRC9C/6HMIIXabMbqm3XpkUK&#10;gieh1fY8bKabxc1kTdJ27a9vBMHbPN7nLFaD68SJQmw9ayjHBQji2puWGw2fH6+jGYiYkA12nknD&#10;D0VYLW9vFlgZf+YNnbapETmEY4UabEp9JWWsLTmMY98TZ+7gg8OUYWikCXjO4a6TqiiepMOWc4PF&#10;ntaW6q/t0Wl439tNsTPf4XJ5dKmeT1X5oJTW93fDyzOIREP6F/+530yeX6rpBH7fyT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46LExAAAAN4AAAAPAAAAAAAAAAAA&#10;AAAAAKECAABkcnMvZG93bnJldi54bWxQSwUGAAAAAAQABAD5AAAAkgMAAAAA&#10;" strokecolor="#404040 [2429]" strokeweight="1pt">
                    <v:stroke startarrow="oval" endarrow="block"/>
                    <v:shadow on="t" color="black" opacity="24903f" origin=",.5" offset="0,.55556mm"/>
                  </v:line>
                  <v:line id="Straight Connector 11275" o:spid="_x0000_s1097" style="position:absolute;visibility:visible;mso-wrap-style:square" from="26724,60594" to="36884,60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8HX8QAAADeAAAADwAAAGRycy9kb3ducmV2LnhtbERPS2sCMRC+F/wPYQQvRbMbsNqtUaQg&#10;eCpoH+dhM90s3UzWJNXVX98UCr3Nx/ec1WZwnThTiK1nDeWsAEFce9Nyo+HtdTddgogJ2WDnmTRc&#10;KcJmPbpbYWX8hQ90PqZG5BCOFWqwKfWVlLG25DDOfE+cuU8fHKYMQyNNwEsOd51URfEgHbacGyz2&#10;9Gyp/jp+Ow0vH/ZQvJtTuN3mLtWPC1XeK6X1ZDxsn0AkGtK/+M+9N3l+qRZz+H0n3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rwdfxAAAAN4AAAAPAAAAAAAAAAAA&#10;AAAAAKECAABkcnMvZG93bnJldi54bWxQSwUGAAAAAAQABAD5AAAAkgMAAAAA&#10;" strokecolor="#404040 [2429]" strokeweight="1pt">
                    <v:stroke startarrow="oval" endarrow="block"/>
                    <v:shadow on="t" color="black" opacity="24903f" origin=",.5" offset="0,.55556mm"/>
                  </v:line>
                  <v:shape id="Picture 11276" o:spid="_x0000_s1098" type="#_x0000_t75" style="position:absolute;left:40678;top:12177;width:5080;height:20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ZCr7EAAAA3gAAAA8AAABkcnMvZG93bnJldi54bWxET01rwkAQvRf8D8sUequb2KASXYMK0npr&#10;04LXMTsmodnZsLua9N93hUJv83ifsy5G04kbOd9aVpBOExDEldUt1wq+Pg/PSxA+IGvsLJOCH/JQ&#10;bCYPa8y1HfiDbmWoRQxhn6OCJoQ+l9JXDRn0U9sTR+5incEQoauldjjEcNPJWZLMpcGWY0ODPe0b&#10;qr7Lq1HQmtd3qk/nand6yeTBbe14XGRKPT2O2xWIQGP4F/+533Scn84Wc7i/E2+Qm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1ZCr7EAAAA3gAAAA8AAAAAAAAAAAAAAAAA&#10;nwIAAGRycy9kb3ducmV2LnhtbFBLBQYAAAAABAAEAPcAAACQAwAAAAA=&#10;">
                    <v:imagedata r:id="rId110" o:title="dms 1"/>
                  </v:shape>
                </v:group>
                <v:group id="Group 11277" o:spid="_x0000_s1099" style="position:absolute;left:65060;top:2539;width:30136;height:6898" coordorigin="64408,2540" coordsize="36723,8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fSsOxgAAAN4A&#10;AAAPAAAAAAAAAAAAAAAAAKoCAABkcnMvZG93bnJldi54bWxQSwUGAAAAAAQABAD6AAAAnQMAAAAA&#10;">
                  <v:rect id="Rectangle 11279" o:spid="_x0000_s1100" style="position:absolute;left:75299;top:3406;width:25833;height:7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S3cUA&#10;AADeAAAADwAAAGRycy9kb3ducmV2LnhtbERPS2vCQBC+F/wPywheim700Gp0FRHEUApifJyH7JgE&#10;s7Mxu03Sf98tFHqbj+85q01vKtFS40rLCqaTCARxZnXJuYLLeT+eg3AeWWNlmRR8k4PNevCywljb&#10;jk/Upj4XIYRdjAoK7+tYSpcVZNBNbE0cuLttDPoAm1zqBrsQbio5i6I3abDk0FBgTbuCskf6ZRR0&#10;2bG9nT8P8vh6Syw/k+cuvX4oNRr22yUIT73/F/+5Ex3mT2fv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aZLdxQAAAN4AAAAPAAAAAAAAAAAAAAAAAJgCAABkcnMv&#10;ZG93bnJldi54bWxQSwUGAAAAAAQABAD1AAAAigMAAAAA&#10;" filled="f" stroked="f">
                    <v:textbox>
                      <w:txbxContent>
                        <w:p w14:paraId="435F5BBF" w14:textId="77777777" w:rsidR="00BB351F" w:rsidRPr="00714F1F" w:rsidRDefault="00BB351F" w:rsidP="00714F1F">
                          <w:pPr>
                            <w:pStyle w:val="NormalWeb"/>
                            <w:spacing w:before="0" w:beforeAutospacing="0" w:after="0" w:afterAutospacing="0"/>
                            <w:rPr>
                              <w:sz w:val="10"/>
                            </w:rPr>
                          </w:pPr>
                          <w:r w:rsidRPr="00714F1F">
                            <w:rPr>
                              <w:rFonts w:asciiTheme="minorHAnsi" w:eastAsia="MS PGothic" w:hAnsi="Calibri" w:cstheme="minorBidi"/>
                              <w:b/>
                              <w:bCs/>
                              <w:color w:val="10253F"/>
                              <w:kern w:val="24"/>
                              <w:sz w:val="14"/>
                              <w:szCs w:val="32"/>
                              <w14:textFill>
                                <w14:solidFill>
                                  <w14:srgbClr w14:val="10253F">
                                    <w14:lumMod w14:val="50000"/>
                                  </w14:srgbClr>
                                </w14:solidFill>
                              </w14:textFill>
                            </w:rPr>
                            <w:t>Ngôn ngữ địa phương</w:t>
                          </w:r>
                        </w:p>
                        <w:p w14:paraId="3C4F7605" w14:textId="77777777" w:rsidR="00BB351F" w:rsidRPr="00714F1F" w:rsidRDefault="00BB351F" w:rsidP="00714F1F">
                          <w:pPr>
                            <w:pStyle w:val="NormalWeb"/>
                            <w:spacing w:before="0" w:beforeAutospacing="0" w:after="0" w:afterAutospacing="0"/>
                            <w:rPr>
                              <w:sz w:val="10"/>
                            </w:rPr>
                          </w:pPr>
                          <w:r w:rsidRPr="00714F1F">
                            <w:rPr>
                              <w:rFonts w:asciiTheme="minorHAnsi" w:eastAsia="MS PGothic" w:hAnsi="Calibri" w:cstheme="minorBidi"/>
                              <w:b/>
                              <w:bCs/>
                              <w:color w:val="10253F"/>
                              <w:kern w:val="24"/>
                              <w:sz w:val="14"/>
                              <w:szCs w:val="32"/>
                              <w14:textFill>
                                <w14:solidFill>
                                  <w14:srgbClr w14:val="10253F">
                                    <w14:lumMod w14:val="50000"/>
                                  </w14:srgbClr>
                                </w14:solidFill>
                              </w14:textFill>
                            </w:rPr>
                            <w:t>Tiếng Anh</w:t>
                          </w:r>
                        </w:p>
                      </w:txbxContent>
                    </v:textbox>
                  </v:rect>
                  <v:shape id="Picture 11280" o:spid="_x0000_s1101" type="#_x0000_t75" style="position:absolute;left:64408;top:2540;width:8406;height:84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mJ9jIAAAA3gAAAA8AAABkcnMvZG93bnJldi54bWxEj0FrwkAQhe+F/odlCr0U3cSWKqmrhEKg&#10;h1JatT0P2TEJ7s6G7Krx33cOgrcZ5s1771uuR+/UiYbYBTaQTzNQxHWwHTcGdttqsgAVE7JFF5gM&#10;XCjCenV/t8TChjP/0GmTGiUmHAs00KbUF1rHuiWPcRp6Yrntw+AxyTo02g54FnPv9CzLXrXHjiWh&#10;xZ7eW6oPm6M38FX9lp+X6uXQuP2zy/+eyn5+/Dbm8WEs30AlGtNNfP3+sFI/ny0EQHBkBr36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K5ifYyAAAAN4AAAAPAAAAAAAAAAAA&#10;AAAAAJ8CAABkcnMvZG93bnJldi54bWxQSwUGAAAAAAQABAD3AAAAlAMAAAAA&#10;" adj="1856" filled="t" fillcolor="#ededed">
                    <v:imagedata r:id="rId111" o:title=""/>
                    <v:path arrowok="t"/>
                  </v:shape>
                </v:group>
                <w10:wrap type="topAndBottom" anchorx="margin"/>
              </v:group>
            </w:pict>
          </mc:Fallback>
        </mc:AlternateContent>
      </w:r>
    </w:p>
    <w:p w14:paraId="323AD16C" w14:textId="77777777" w:rsidR="006E3541" w:rsidRPr="007A1519" w:rsidRDefault="006E3541" w:rsidP="006E3541">
      <w:pPr>
        <w:keepNext/>
        <w:keepLines/>
        <w:pageBreakBefore/>
        <w:spacing w:before="360" w:after="120" w:line="276" w:lineRule="auto"/>
        <w:ind w:left="360" w:hanging="360"/>
        <w:outlineLvl w:val="0"/>
        <w:rPr>
          <w:rFonts w:ascii="Segoe UI" w:eastAsia="Times New Roman" w:hAnsi="Segoe UI" w:cs="Segoe UI"/>
          <w:b/>
          <w:bCs/>
          <w:sz w:val="24"/>
          <w:szCs w:val="24"/>
        </w:rPr>
      </w:pPr>
      <w:bookmarkStart w:id="72" w:name="_Toc472012453"/>
      <w:bookmarkStart w:id="73" w:name="_Toc477962859"/>
      <w:r w:rsidRPr="007A1519">
        <w:rPr>
          <w:rFonts w:ascii="Segoe UI" w:eastAsia="Times New Roman" w:hAnsi="Segoe UI" w:cs="Segoe UI"/>
          <w:b/>
          <w:bCs/>
          <w:sz w:val="24"/>
          <w:szCs w:val="24"/>
        </w:rPr>
        <w:t>BẢN QUYỀN &amp; BẢO MẬT</w:t>
      </w:r>
      <w:bookmarkEnd w:id="72"/>
      <w:bookmarkEnd w:id="73"/>
      <w:r w:rsidRPr="007A1519">
        <w:rPr>
          <w:rFonts w:ascii="Segoe UI" w:eastAsia="Times New Roman" w:hAnsi="Segoe UI" w:cs="Segoe UI"/>
          <w:b/>
          <w:bCs/>
          <w:sz w:val="24"/>
          <w:szCs w:val="24"/>
        </w:rPr>
        <w:t xml:space="preserve"> </w:t>
      </w:r>
    </w:p>
    <w:p w14:paraId="1580EB5D" w14:textId="28F719EF" w:rsidR="006E3541" w:rsidRPr="007A1519" w:rsidRDefault="006E3541" w:rsidP="006E3541">
      <w:pPr>
        <w:spacing w:after="200" w:line="276" w:lineRule="auto"/>
        <w:ind w:firstLine="720"/>
        <w:jc w:val="both"/>
        <w:rPr>
          <w:rFonts w:ascii="Segoe UI" w:eastAsia="Calibri" w:hAnsi="Segoe UI" w:cs="Segoe UI"/>
          <w:sz w:val="24"/>
          <w:szCs w:val="24"/>
        </w:rPr>
      </w:pPr>
      <w:r w:rsidRPr="007A1519">
        <w:rPr>
          <w:rFonts w:ascii="Segoe UI" w:eastAsia="Calibri" w:hAnsi="Segoe UI" w:cs="Segoe UI"/>
          <w:sz w:val="24"/>
          <w:szCs w:val="24"/>
        </w:rPr>
        <w:t xml:space="preserve">Tài liệu đề xuất này là tài sản của DMSpro. </w:t>
      </w:r>
      <w:r w:rsidR="00D344AD">
        <w:rPr>
          <w:rFonts w:ascii="Segoe UI" w:eastAsia="Calibri" w:hAnsi="Segoe UI" w:cs="Segoe UI"/>
          <w:sz w:val="24"/>
          <w:szCs w:val="24"/>
        </w:rPr>
        <w:t>AFO</w:t>
      </w:r>
      <w:r w:rsidRPr="007A1519">
        <w:rPr>
          <w:rFonts w:ascii="Segoe UI" w:eastAsia="Calibri" w:hAnsi="Segoe UI" w:cs="Segoe UI"/>
          <w:sz w:val="24"/>
          <w:szCs w:val="24"/>
        </w:rPr>
        <w:t xml:space="preserve"> phải bảo mật tài liệu này và không được làm lộ tất cả thông tin, tài liệu liên quan đến đề xuất này cho đối tác khác mà không được sự đồng ý bằng văn bản của DMSpro. </w:t>
      </w:r>
      <w:r w:rsidR="00D344AD">
        <w:rPr>
          <w:rFonts w:ascii="Segoe UI" w:eastAsia="Calibri" w:hAnsi="Segoe UI" w:cs="Segoe UI"/>
          <w:sz w:val="24"/>
          <w:szCs w:val="24"/>
        </w:rPr>
        <w:t>AFO</w:t>
      </w:r>
      <w:r w:rsidRPr="007A1519">
        <w:rPr>
          <w:rFonts w:ascii="Segoe UI" w:eastAsia="Calibri" w:hAnsi="Segoe UI" w:cs="Segoe UI"/>
          <w:sz w:val="24"/>
          <w:szCs w:val="24"/>
        </w:rPr>
        <w:t xml:space="preserve"> giúp DMSpro trong việc xác định và ngăn ngừa việc sử dụng, sao chép hoặc phát tán một phần thông tin của đề xuất. </w:t>
      </w:r>
    </w:p>
    <w:p w14:paraId="461A2960" w14:textId="77777777" w:rsidR="003C207C" w:rsidRPr="00475558" w:rsidRDefault="003C207C" w:rsidP="00095E09">
      <w:pPr>
        <w:spacing w:line="276" w:lineRule="auto"/>
        <w:jc w:val="both"/>
        <w:rPr>
          <w:rFonts w:ascii="Segoe UI" w:hAnsi="Segoe UI" w:cs="Segoe UI"/>
        </w:rPr>
      </w:pPr>
    </w:p>
    <w:sectPr w:rsidR="003C207C" w:rsidRPr="00475558" w:rsidSect="00A46E2C">
      <w:headerReference w:type="default" r:id="rId112"/>
      <w:footerReference w:type="default" r:id="rId113"/>
      <w:pgSz w:w="12240" w:h="15840"/>
      <w:pgMar w:top="1267"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19409" w14:textId="77777777" w:rsidR="00BB351F" w:rsidRDefault="00BB351F" w:rsidP="001A6DEB">
      <w:r>
        <w:separator/>
      </w:r>
    </w:p>
    <w:p w14:paraId="1C48D7CB" w14:textId="77777777" w:rsidR="00BB351F" w:rsidRDefault="00BB351F"/>
  </w:endnote>
  <w:endnote w:type="continuationSeparator" w:id="0">
    <w:p w14:paraId="44795790" w14:textId="77777777" w:rsidR="00BB351F" w:rsidRDefault="00BB351F" w:rsidP="001A6DEB">
      <w:r>
        <w:continuationSeparator/>
      </w:r>
    </w:p>
    <w:p w14:paraId="7E20FA63" w14:textId="77777777" w:rsidR="00BB351F" w:rsidRDefault="00BB35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notTrueTyp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VnArial">
    <w:panose1 w:val="020B7200000000000000"/>
    <w:charset w:val="00"/>
    <w:family w:val="swiss"/>
    <w:pitch w:val="variable"/>
    <w:sig w:usb0="00000007" w:usb1="00000000" w:usb2="00000000" w:usb3="00000000" w:csb0="00000011" w:csb1="00000000"/>
  </w:font>
  <w:font w:name="SimSun">
    <w:altName w:val="宋体"/>
    <w:panose1 w:val="02010600030101010101"/>
    <w:charset w:val="86"/>
    <w:family w:val="auto"/>
    <w:pitch w:val="variable"/>
    <w:sig w:usb0="00000003" w:usb1="288F0000" w:usb2="00000016" w:usb3="00000000" w:csb0="00040001" w:csb1="00000000"/>
  </w:font>
  <w:font w:name="MS PGothic">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174F3D" w14:textId="594021E7" w:rsidR="00BB351F" w:rsidRPr="006E3541" w:rsidRDefault="00BB351F" w:rsidP="00405526">
    <w:pPr>
      <w:pStyle w:val="Footer"/>
      <w:jc w:val="center"/>
      <w:rPr>
        <w:rFonts w:ascii="Calibri" w:hAnsi="Calibri"/>
      </w:rPr>
    </w:pPr>
    <w:r w:rsidRPr="006E3541">
      <w:rPr>
        <w:rFonts w:ascii="Segoe UI" w:hAnsi="Segoe UI" w:cs="Segoe UI"/>
        <w:color w:val="808080"/>
      </w:rPr>
      <w:t>Tài liệu mật của DMSpro</w:t>
    </w:r>
    <w:r w:rsidRPr="00276367">
      <w:rPr>
        <w:rFonts w:ascii="Segoe UI" w:hAnsi="Segoe UI" w:cs="Segoe UI"/>
      </w:rPr>
      <w:br/>
    </w:r>
    <w:r w:rsidRPr="006E3541">
      <w:rPr>
        <w:rFonts w:ascii="Segoe UI" w:hAnsi="Segoe UI" w:cs="Segoe UI"/>
        <w:color w:val="808080"/>
      </w:rPr>
      <w:fldChar w:fldCharType="begin"/>
    </w:r>
    <w:r w:rsidRPr="006E3541">
      <w:rPr>
        <w:rFonts w:ascii="Segoe UI" w:hAnsi="Segoe UI" w:cs="Segoe UI"/>
        <w:color w:val="808080"/>
      </w:rPr>
      <w:instrText xml:space="preserve"> PAGE   \* MERGEFORMAT </w:instrText>
    </w:r>
    <w:r w:rsidRPr="006E3541">
      <w:rPr>
        <w:rFonts w:ascii="Segoe UI" w:hAnsi="Segoe UI" w:cs="Segoe UI"/>
        <w:color w:val="808080"/>
      </w:rPr>
      <w:fldChar w:fldCharType="separate"/>
    </w:r>
    <w:r w:rsidR="00A62E91">
      <w:rPr>
        <w:rFonts w:ascii="Segoe UI" w:hAnsi="Segoe UI" w:cs="Segoe UI"/>
        <w:noProof/>
        <w:color w:val="808080"/>
      </w:rPr>
      <w:t>15</w:t>
    </w:r>
    <w:r w:rsidRPr="006E3541">
      <w:rPr>
        <w:rFonts w:ascii="Segoe UI" w:hAnsi="Segoe UI" w:cs="Segoe UI"/>
        <w:color w:val="808080"/>
      </w:rPr>
      <w:fldChar w:fldCharType="end"/>
    </w:r>
  </w:p>
  <w:p w14:paraId="3138A7B3" w14:textId="77777777" w:rsidR="00BB351F" w:rsidRDefault="00BB351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2DC3C4" w14:textId="77777777" w:rsidR="00BB351F" w:rsidRDefault="00BB351F" w:rsidP="001A6DEB">
      <w:r>
        <w:separator/>
      </w:r>
    </w:p>
    <w:p w14:paraId="19BC2061" w14:textId="77777777" w:rsidR="00BB351F" w:rsidRDefault="00BB351F"/>
  </w:footnote>
  <w:footnote w:type="continuationSeparator" w:id="0">
    <w:p w14:paraId="7983508B" w14:textId="77777777" w:rsidR="00BB351F" w:rsidRDefault="00BB351F" w:rsidP="001A6DEB">
      <w:r>
        <w:continuationSeparator/>
      </w:r>
    </w:p>
    <w:p w14:paraId="3DB5D9E9" w14:textId="77777777" w:rsidR="00BB351F" w:rsidRDefault="00BB351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A419E5" w14:textId="2C608035" w:rsidR="00BB351F" w:rsidRPr="000F05DE" w:rsidRDefault="00BB351F" w:rsidP="000F05DE">
    <w:pPr>
      <w:pStyle w:val="Header"/>
      <w:tabs>
        <w:tab w:val="clear" w:pos="4680"/>
      </w:tabs>
    </w:pPr>
    <w:r w:rsidRPr="00203EB4">
      <w:rPr>
        <w:noProof/>
      </w:rPr>
      <w:t xml:space="preserve"> </w:t>
    </w:r>
    <w:r>
      <w:rPr>
        <w:i/>
      </w:rPr>
      <w:tab/>
      <w:t xml:space="preserve">  </w:t>
    </w:r>
    <w:r>
      <w:rPr>
        <w:noProof/>
      </w:rPr>
      <w:drawing>
        <wp:inline distT="0" distB="0" distL="0" distR="0" wp14:anchorId="04A6039A" wp14:editId="67C969A1">
          <wp:extent cx="820864" cy="3232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37907" cy="32992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B0FAA"/>
    <w:multiLevelType w:val="hybridMultilevel"/>
    <w:tmpl w:val="5A74859C"/>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
    <w:nsid w:val="01FA0AFF"/>
    <w:multiLevelType w:val="hybridMultilevel"/>
    <w:tmpl w:val="41A0FC48"/>
    <w:lvl w:ilvl="0" w:tplc="BEA09D5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24251B0"/>
    <w:multiLevelType w:val="hybridMultilevel"/>
    <w:tmpl w:val="78D28B2C"/>
    <w:lvl w:ilvl="0" w:tplc="9BA2280A">
      <w:start w:val="1"/>
      <w:numFmt w:val="upperLetter"/>
      <w:lvlText w:val="%1&gt;"/>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F76D6E"/>
    <w:multiLevelType w:val="hybridMultilevel"/>
    <w:tmpl w:val="CB62E44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8645BD"/>
    <w:multiLevelType w:val="hybridMultilevel"/>
    <w:tmpl w:val="2F68F2B8"/>
    <w:lvl w:ilvl="0" w:tplc="FF8A1DCC">
      <w:start w:val="1"/>
      <w:numFmt w:val="bullet"/>
      <w:lvlText w:val=""/>
      <w:lvlJc w:val="left"/>
      <w:pPr>
        <w:tabs>
          <w:tab w:val="num" w:pos="720"/>
        </w:tabs>
        <w:ind w:left="720" w:hanging="360"/>
      </w:pPr>
      <w:rPr>
        <w:rFonts w:ascii="Wingdings" w:hAnsi="Wingdings" w:hint="default"/>
      </w:rPr>
    </w:lvl>
    <w:lvl w:ilvl="1" w:tplc="A3243CAE" w:tentative="1">
      <w:start w:val="1"/>
      <w:numFmt w:val="bullet"/>
      <w:lvlText w:val=""/>
      <w:lvlJc w:val="left"/>
      <w:pPr>
        <w:tabs>
          <w:tab w:val="num" w:pos="1440"/>
        </w:tabs>
        <w:ind w:left="1440" w:hanging="360"/>
      </w:pPr>
      <w:rPr>
        <w:rFonts w:ascii="Wingdings" w:hAnsi="Wingdings" w:hint="default"/>
      </w:rPr>
    </w:lvl>
    <w:lvl w:ilvl="2" w:tplc="71B0E770" w:tentative="1">
      <w:start w:val="1"/>
      <w:numFmt w:val="bullet"/>
      <w:lvlText w:val=""/>
      <w:lvlJc w:val="left"/>
      <w:pPr>
        <w:tabs>
          <w:tab w:val="num" w:pos="2160"/>
        </w:tabs>
        <w:ind w:left="2160" w:hanging="360"/>
      </w:pPr>
      <w:rPr>
        <w:rFonts w:ascii="Wingdings" w:hAnsi="Wingdings" w:hint="default"/>
      </w:rPr>
    </w:lvl>
    <w:lvl w:ilvl="3" w:tplc="427017D4" w:tentative="1">
      <w:start w:val="1"/>
      <w:numFmt w:val="bullet"/>
      <w:lvlText w:val=""/>
      <w:lvlJc w:val="left"/>
      <w:pPr>
        <w:tabs>
          <w:tab w:val="num" w:pos="2880"/>
        </w:tabs>
        <w:ind w:left="2880" w:hanging="360"/>
      </w:pPr>
      <w:rPr>
        <w:rFonts w:ascii="Wingdings" w:hAnsi="Wingdings" w:hint="default"/>
      </w:rPr>
    </w:lvl>
    <w:lvl w:ilvl="4" w:tplc="A65C94BC" w:tentative="1">
      <w:start w:val="1"/>
      <w:numFmt w:val="bullet"/>
      <w:lvlText w:val=""/>
      <w:lvlJc w:val="left"/>
      <w:pPr>
        <w:tabs>
          <w:tab w:val="num" w:pos="3600"/>
        </w:tabs>
        <w:ind w:left="3600" w:hanging="360"/>
      </w:pPr>
      <w:rPr>
        <w:rFonts w:ascii="Wingdings" w:hAnsi="Wingdings" w:hint="default"/>
      </w:rPr>
    </w:lvl>
    <w:lvl w:ilvl="5" w:tplc="94B687DE" w:tentative="1">
      <w:start w:val="1"/>
      <w:numFmt w:val="bullet"/>
      <w:lvlText w:val=""/>
      <w:lvlJc w:val="left"/>
      <w:pPr>
        <w:tabs>
          <w:tab w:val="num" w:pos="4320"/>
        </w:tabs>
        <w:ind w:left="4320" w:hanging="360"/>
      </w:pPr>
      <w:rPr>
        <w:rFonts w:ascii="Wingdings" w:hAnsi="Wingdings" w:hint="default"/>
      </w:rPr>
    </w:lvl>
    <w:lvl w:ilvl="6" w:tplc="C4D23616" w:tentative="1">
      <w:start w:val="1"/>
      <w:numFmt w:val="bullet"/>
      <w:lvlText w:val=""/>
      <w:lvlJc w:val="left"/>
      <w:pPr>
        <w:tabs>
          <w:tab w:val="num" w:pos="5040"/>
        </w:tabs>
        <w:ind w:left="5040" w:hanging="360"/>
      </w:pPr>
      <w:rPr>
        <w:rFonts w:ascii="Wingdings" w:hAnsi="Wingdings" w:hint="default"/>
      </w:rPr>
    </w:lvl>
    <w:lvl w:ilvl="7" w:tplc="3E62BF98" w:tentative="1">
      <w:start w:val="1"/>
      <w:numFmt w:val="bullet"/>
      <w:lvlText w:val=""/>
      <w:lvlJc w:val="left"/>
      <w:pPr>
        <w:tabs>
          <w:tab w:val="num" w:pos="5760"/>
        </w:tabs>
        <w:ind w:left="5760" w:hanging="360"/>
      </w:pPr>
      <w:rPr>
        <w:rFonts w:ascii="Wingdings" w:hAnsi="Wingdings" w:hint="default"/>
      </w:rPr>
    </w:lvl>
    <w:lvl w:ilvl="8" w:tplc="CD02432E" w:tentative="1">
      <w:start w:val="1"/>
      <w:numFmt w:val="bullet"/>
      <w:lvlText w:val=""/>
      <w:lvlJc w:val="left"/>
      <w:pPr>
        <w:tabs>
          <w:tab w:val="num" w:pos="6480"/>
        </w:tabs>
        <w:ind w:left="6480" w:hanging="360"/>
      </w:pPr>
      <w:rPr>
        <w:rFonts w:ascii="Wingdings" w:hAnsi="Wingdings" w:hint="default"/>
      </w:rPr>
    </w:lvl>
  </w:abstractNum>
  <w:abstractNum w:abstractNumId="5">
    <w:nsid w:val="0F21279F"/>
    <w:multiLevelType w:val="hybridMultilevel"/>
    <w:tmpl w:val="680ACE24"/>
    <w:lvl w:ilvl="0" w:tplc="CF7C546A">
      <w:start w:val="2"/>
      <w:numFmt w:val="bullet"/>
      <w:lvlText w:val="-"/>
      <w:lvlJc w:val="left"/>
      <w:pPr>
        <w:ind w:left="360" w:hanging="360"/>
      </w:pPr>
      <w:rPr>
        <w:rFonts w:ascii="Arial" w:eastAsia="Times New Roman"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F5B4433"/>
    <w:multiLevelType w:val="multilevel"/>
    <w:tmpl w:val="588A3F20"/>
    <w:lvl w:ilvl="0">
      <w:start w:val="1"/>
      <w:numFmt w:val="bullet"/>
      <w:pStyle w:val="ListBullet"/>
      <w:lvlText w:val=""/>
      <w:lvlJc w:val="left"/>
      <w:pPr>
        <w:tabs>
          <w:tab w:val="num" w:pos="216"/>
        </w:tabs>
        <w:ind w:left="216" w:hanging="216"/>
      </w:pPr>
      <w:rPr>
        <w:rFonts w:ascii="Wingdings 2" w:hAnsi="Wingdings 2" w:hint="default"/>
        <w:color w:val="003366"/>
        <w:sz w:val="18"/>
      </w:rPr>
    </w:lvl>
    <w:lvl w:ilvl="1">
      <w:start w:val="1"/>
      <w:numFmt w:val="bullet"/>
      <w:lvlText w:val="○"/>
      <w:lvlJc w:val="left"/>
      <w:pPr>
        <w:tabs>
          <w:tab w:val="num" w:pos="432"/>
        </w:tabs>
        <w:ind w:left="720" w:hanging="360"/>
      </w:pPr>
      <w:rPr>
        <w:rFonts w:ascii="Arial" w:hAnsi="Arial" w:cs="Arial" w:hint="default"/>
        <w:sz w:val="18"/>
      </w:rPr>
    </w:lvl>
    <w:lvl w:ilvl="2">
      <w:start w:val="1"/>
      <w:numFmt w:val="bullet"/>
      <w:lvlText w:val="-"/>
      <w:lvlJc w:val="left"/>
      <w:pPr>
        <w:tabs>
          <w:tab w:val="num" w:pos="1152"/>
        </w:tabs>
        <w:ind w:left="1152" w:hanging="180"/>
      </w:pPr>
      <w:rPr>
        <w:rFonts w:ascii="Arial" w:hAnsi="Arial" w:cs="Arial" w:hint="default"/>
      </w:rPr>
    </w:lvl>
    <w:lvl w:ilvl="3">
      <w:start w:val="1"/>
      <w:numFmt w:val="bullet"/>
      <w:lvlText w:val="◦"/>
      <w:lvlJc w:val="left"/>
      <w:pPr>
        <w:tabs>
          <w:tab w:val="num" w:pos="1872"/>
        </w:tabs>
        <w:ind w:left="1872" w:hanging="360"/>
      </w:pPr>
      <w:rPr>
        <w:rFonts w:ascii="Arial" w:hAnsi="Arial" w:cs="Arial" w:hint="default"/>
      </w:rPr>
    </w:lvl>
    <w:lvl w:ilvl="4">
      <w:start w:val="1"/>
      <w:numFmt w:val="lowerLetter"/>
      <w:lvlText w:val="%5."/>
      <w:lvlJc w:val="left"/>
      <w:pPr>
        <w:tabs>
          <w:tab w:val="num" w:pos="2592"/>
        </w:tabs>
        <w:ind w:left="2592" w:hanging="360"/>
      </w:pPr>
      <w:rPr>
        <w:rFonts w:cs="Times New Roman"/>
      </w:rPr>
    </w:lvl>
    <w:lvl w:ilvl="5">
      <w:start w:val="1"/>
      <w:numFmt w:val="lowerRoman"/>
      <w:lvlText w:val="%6."/>
      <w:lvlJc w:val="right"/>
      <w:pPr>
        <w:tabs>
          <w:tab w:val="num" w:pos="3312"/>
        </w:tabs>
        <w:ind w:left="3312" w:hanging="180"/>
      </w:pPr>
      <w:rPr>
        <w:rFonts w:cs="Times New Roman"/>
      </w:rPr>
    </w:lvl>
    <w:lvl w:ilvl="6">
      <w:start w:val="1"/>
      <w:numFmt w:val="decimal"/>
      <w:lvlText w:val="%7."/>
      <w:lvlJc w:val="left"/>
      <w:pPr>
        <w:tabs>
          <w:tab w:val="num" w:pos="4032"/>
        </w:tabs>
        <w:ind w:left="4032" w:hanging="360"/>
      </w:pPr>
      <w:rPr>
        <w:rFonts w:cs="Times New Roman"/>
      </w:rPr>
    </w:lvl>
    <w:lvl w:ilvl="7">
      <w:start w:val="1"/>
      <w:numFmt w:val="lowerLetter"/>
      <w:lvlText w:val="%8."/>
      <w:lvlJc w:val="left"/>
      <w:pPr>
        <w:tabs>
          <w:tab w:val="num" w:pos="4752"/>
        </w:tabs>
        <w:ind w:left="4752" w:hanging="360"/>
      </w:pPr>
      <w:rPr>
        <w:rFonts w:cs="Times New Roman"/>
      </w:rPr>
    </w:lvl>
    <w:lvl w:ilvl="8">
      <w:start w:val="1"/>
      <w:numFmt w:val="lowerRoman"/>
      <w:lvlText w:val="%9."/>
      <w:lvlJc w:val="right"/>
      <w:pPr>
        <w:tabs>
          <w:tab w:val="num" w:pos="5472"/>
        </w:tabs>
        <w:ind w:left="5472" w:hanging="180"/>
      </w:pPr>
      <w:rPr>
        <w:rFonts w:cs="Times New Roman"/>
      </w:rPr>
    </w:lvl>
  </w:abstractNum>
  <w:abstractNum w:abstractNumId="7">
    <w:nsid w:val="12D7663E"/>
    <w:multiLevelType w:val="hybridMultilevel"/>
    <w:tmpl w:val="668C75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7476DC"/>
    <w:multiLevelType w:val="hybridMultilevel"/>
    <w:tmpl w:val="2C5417D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5562966"/>
    <w:multiLevelType w:val="hybridMultilevel"/>
    <w:tmpl w:val="B0428994"/>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6D93DF5"/>
    <w:multiLevelType w:val="hybridMultilevel"/>
    <w:tmpl w:val="0584EDE2"/>
    <w:lvl w:ilvl="0" w:tplc="1FD6B67E">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FD6B67E">
      <w:numFmt w:val="bullet"/>
      <w:lvlText w:val="-"/>
      <w:lvlJc w:val="left"/>
      <w:pPr>
        <w:ind w:left="2880" w:hanging="360"/>
      </w:pPr>
      <w:rPr>
        <w:rFonts w:ascii="Arial" w:eastAsia="Times New Roman" w:hAnsi="Aria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D744A5"/>
    <w:multiLevelType w:val="hybridMultilevel"/>
    <w:tmpl w:val="61266A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ED2777"/>
    <w:multiLevelType w:val="hybridMultilevel"/>
    <w:tmpl w:val="39700B58"/>
    <w:lvl w:ilvl="0" w:tplc="000655BE">
      <w:start w:val="6"/>
      <w:numFmt w:val="bullet"/>
      <w:lvlText w:val="-"/>
      <w:lvlJc w:val="left"/>
      <w:pPr>
        <w:tabs>
          <w:tab w:val="num" w:pos="1080"/>
        </w:tabs>
        <w:ind w:left="1080" w:hanging="360"/>
      </w:pPr>
      <w:rPr>
        <w:rFonts w:ascii="Arial" w:eastAsia="MS Mincho" w:hAnsi="Arial" w:cs="Arial" w:hint="default"/>
      </w:rPr>
    </w:lvl>
    <w:lvl w:ilvl="1" w:tplc="04090005">
      <w:start w:val="1"/>
      <w:numFmt w:val="bullet"/>
      <w:lvlText w:val=""/>
      <w:lvlJc w:val="left"/>
      <w:pPr>
        <w:tabs>
          <w:tab w:val="num" w:pos="1440"/>
        </w:tabs>
        <w:ind w:left="1440" w:hanging="360"/>
      </w:pPr>
      <w:rPr>
        <w:rFonts w:ascii="Wingdings" w:hAnsi="Wingdings"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BD57344"/>
    <w:multiLevelType w:val="singleLevel"/>
    <w:tmpl w:val="8234AE16"/>
    <w:lvl w:ilvl="0">
      <w:start w:val="1"/>
      <w:numFmt w:val="decimal"/>
      <w:pStyle w:val="StyleHeading1Arial"/>
      <w:lvlText w:val="%1"/>
      <w:legacy w:legacy="1" w:legacySpace="0" w:legacyIndent="360"/>
      <w:lvlJc w:val="left"/>
      <w:pPr>
        <w:ind w:left="1080" w:hanging="360"/>
      </w:pPr>
    </w:lvl>
  </w:abstractNum>
  <w:abstractNum w:abstractNumId="14">
    <w:nsid w:val="1C2A24CF"/>
    <w:multiLevelType w:val="hybridMultilevel"/>
    <w:tmpl w:val="C2444E04"/>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09E73D8"/>
    <w:multiLevelType w:val="hybridMultilevel"/>
    <w:tmpl w:val="8AA43240"/>
    <w:lvl w:ilvl="0" w:tplc="172C6BA8">
      <w:numFmt w:val="bullet"/>
      <w:lvlText w:val="-"/>
      <w:lvlJc w:val="left"/>
      <w:pPr>
        <w:ind w:left="360" w:hanging="360"/>
      </w:pPr>
      <w:rPr>
        <w:rFonts w:ascii="Tahoma" w:eastAsia="MS Mincho" w:hAnsi="Tahoma" w:cs="Tahoma"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4F14297A">
      <w:start w:val="9"/>
      <w:numFmt w:val="bullet"/>
      <w:lvlText w:val=""/>
      <w:lvlJc w:val="left"/>
      <w:pPr>
        <w:ind w:left="2880" w:hanging="360"/>
      </w:pPr>
      <w:rPr>
        <w:rFonts w:ascii="Wingdings" w:eastAsia="MS Mincho" w:hAnsi="Wingdings" w:cs="Aria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B61DC9"/>
    <w:multiLevelType w:val="hybridMultilevel"/>
    <w:tmpl w:val="6AFCC944"/>
    <w:lvl w:ilvl="0" w:tplc="0409000B">
      <w:start w:val="1"/>
      <w:numFmt w:val="bullet"/>
      <w:lvlText w:val=""/>
      <w:lvlJc w:val="left"/>
      <w:pPr>
        <w:tabs>
          <w:tab w:val="num" w:pos="1080"/>
        </w:tabs>
        <w:ind w:left="1080" w:hanging="360"/>
      </w:pPr>
      <w:rPr>
        <w:rFonts w:ascii="Wingdings" w:hAnsi="Wingdings" w:hint="default"/>
        <w:color w:val="auto"/>
      </w:rPr>
    </w:lvl>
    <w:lvl w:ilvl="1" w:tplc="04090005">
      <w:start w:val="1"/>
      <w:numFmt w:val="bullet"/>
      <w:lvlText w:val=""/>
      <w:lvlJc w:val="left"/>
      <w:pPr>
        <w:tabs>
          <w:tab w:val="num" w:pos="1440"/>
        </w:tabs>
        <w:ind w:left="1440" w:hanging="360"/>
      </w:pPr>
      <w:rPr>
        <w:rFonts w:ascii="Wingdings" w:hAnsi="Wingdings" w:hint="default"/>
        <w:color w:val="auto"/>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33F731F"/>
    <w:multiLevelType w:val="hybridMultilevel"/>
    <w:tmpl w:val="4170C0A4"/>
    <w:lvl w:ilvl="0" w:tplc="0409000B">
      <w:start w:val="1"/>
      <w:numFmt w:val="bullet"/>
      <w:lvlText w:val=""/>
      <w:lvlJc w:val="left"/>
      <w:pPr>
        <w:ind w:left="788" w:hanging="360"/>
      </w:pPr>
      <w:rPr>
        <w:rFonts w:ascii="Wingdings" w:hAnsi="Wingdings" w:hint="default"/>
      </w:rPr>
    </w:lvl>
    <w:lvl w:ilvl="1" w:tplc="04090003" w:tentative="1">
      <w:start w:val="1"/>
      <w:numFmt w:val="bullet"/>
      <w:lvlText w:val="o"/>
      <w:lvlJc w:val="left"/>
      <w:pPr>
        <w:ind w:left="1508" w:hanging="360"/>
      </w:pPr>
      <w:rPr>
        <w:rFonts w:ascii="Courier New" w:hAnsi="Courier New" w:cs="Courier New" w:hint="default"/>
      </w:rPr>
    </w:lvl>
    <w:lvl w:ilvl="2" w:tplc="04090005">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8">
    <w:nsid w:val="247E3C38"/>
    <w:multiLevelType w:val="hybridMultilevel"/>
    <w:tmpl w:val="E984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823F0"/>
    <w:multiLevelType w:val="hybridMultilevel"/>
    <w:tmpl w:val="7C9024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E244DF4"/>
    <w:multiLevelType w:val="hybridMultilevel"/>
    <w:tmpl w:val="B22A679A"/>
    <w:lvl w:ilvl="0" w:tplc="0614AA52">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nsid w:val="32FF2AC4"/>
    <w:multiLevelType w:val="hybridMultilevel"/>
    <w:tmpl w:val="FFF28F7C"/>
    <w:lvl w:ilvl="0" w:tplc="1FD6B67E">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FD6B67E">
      <w:numFmt w:val="bullet"/>
      <w:lvlText w:val="-"/>
      <w:lvlJc w:val="left"/>
      <w:pPr>
        <w:ind w:left="2880" w:hanging="360"/>
      </w:pPr>
      <w:rPr>
        <w:rFonts w:ascii="Arial" w:eastAsia="Times New Roman" w:hAnsi="Aria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805604"/>
    <w:multiLevelType w:val="hybridMultilevel"/>
    <w:tmpl w:val="2E1671B0"/>
    <w:lvl w:ilvl="0" w:tplc="04090005">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39E96744"/>
    <w:multiLevelType w:val="hybridMultilevel"/>
    <w:tmpl w:val="78D28B2C"/>
    <w:lvl w:ilvl="0" w:tplc="9BA2280A">
      <w:start w:val="1"/>
      <w:numFmt w:val="upperLetter"/>
      <w:lvlText w:val="%1&gt;"/>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BDA4E94"/>
    <w:multiLevelType w:val="hybridMultilevel"/>
    <w:tmpl w:val="91B0B1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9B7172"/>
    <w:multiLevelType w:val="hybridMultilevel"/>
    <w:tmpl w:val="0DAA8934"/>
    <w:lvl w:ilvl="0" w:tplc="1FD6B67E">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FD6B67E">
      <w:numFmt w:val="bullet"/>
      <w:lvlText w:val="-"/>
      <w:lvlJc w:val="left"/>
      <w:pPr>
        <w:ind w:left="2880" w:hanging="360"/>
      </w:pPr>
      <w:rPr>
        <w:rFonts w:ascii="Arial" w:eastAsia="Times New Roman" w:hAnsi="Aria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EE73C6"/>
    <w:multiLevelType w:val="multilevel"/>
    <w:tmpl w:val="FBC6A56C"/>
    <w:lvl w:ilvl="0">
      <w:numFmt w:val="bullet"/>
      <w:lvlText w:val="-"/>
      <w:lvlJc w:val="left"/>
      <w:pPr>
        <w:tabs>
          <w:tab w:val="num" w:pos="1800"/>
        </w:tabs>
        <w:ind w:left="709" w:hanging="709"/>
      </w:pPr>
      <w:rPr>
        <w:rFonts w:ascii="Tahoma" w:eastAsia="MS Mincho" w:hAnsi="Tahoma" w:cs="Tahoma" w:hint="default"/>
        <w:color w:val="auto"/>
      </w:rPr>
    </w:lvl>
    <w:lvl w:ilvl="1">
      <w:start w:val="1"/>
      <w:numFmt w:val="decimal"/>
      <w:lvlText w:val="%1.%2"/>
      <w:lvlJc w:val="left"/>
      <w:pPr>
        <w:tabs>
          <w:tab w:val="num" w:pos="709"/>
        </w:tabs>
        <w:ind w:left="709" w:hanging="709"/>
      </w:pPr>
      <w:rPr>
        <w:rFonts w:hint="default"/>
      </w:rPr>
    </w:lvl>
    <w:lvl w:ilvl="2">
      <w:numFmt w:val="bullet"/>
      <w:lvlText w:val="-"/>
      <w:lvlJc w:val="left"/>
      <w:pPr>
        <w:tabs>
          <w:tab w:val="num" w:pos="1530"/>
        </w:tabs>
        <w:ind w:left="1170" w:hanging="720"/>
      </w:pPr>
      <w:rPr>
        <w:rFonts w:ascii="Arial" w:eastAsia="Times New Roman" w:hAnsi="Arial" w:hint="default"/>
      </w:rPr>
    </w:lvl>
    <w:lvl w:ilvl="3">
      <w:start w:val="1"/>
      <w:numFmt w:val="decimal"/>
      <w:lvlText w:val="%1.%2.%3.%4"/>
      <w:lvlJc w:val="left"/>
      <w:pPr>
        <w:tabs>
          <w:tab w:val="num" w:pos="1368"/>
        </w:tabs>
        <w:ind w:left="990" w:hanging="486"/>
      </w:pPr>
      <w:rPr>
        <w:rFonts w:hint="default"/>
        <w:sz w:val="20"/>
        <w:szCs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nsid w:val="3EFC16BE"/>
    <w:multiLevelType w:val="hybridMultilevel"/>
    <w:tmpl w:val="B28E9062"/>
    <w:lvl w:ilvl="0" w:tplc="519C5168">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8">
    <w:nsid w:val="3F697197"/>
    <w:multiLevelType w:val="hybridMultilevel"/>
    <w:tmpl w:val="41CA2CEA"/>
    <w:lvl w:ilvl="0" w:tplc="52C0F168">
      <w:numFmt w:val="bullet"/>
      <w:lvlText w:val="-"/>
      <w:lvlJc w:val="left"/>
      <w:pPr>
        <w:ind w:left="1440" w:hanging="360"/>
      </w:pPr>
      <w:rPr>
        <w:rFonts w:ascii="Tahoma" w:eastAsia="MS Mincho" w:hAnsi="Tahoma" w:cs="Tahoma" w:hint="default"/>
      </w:rPr>
    </w:lvl>
    <w:lvl w:ilvl="1" w:tplc="04090003">
      <w:start w:val="1"/>
      <w:numFmt w:val="bullet"/>
      <w:lvlText w:val="o"/>
      <w:lvlJc w:val="left"/>
      <w:pPr>
        <w:ind w:left="2160" w:hanging="360"/>
      </w:pPr>
      <w:rPr>
        <w:rFonts w:ascii="Courier New" w:hAnsi="Courier New" w:cs="Courier New" w:hint="default"/>
      </w:rPr>
    </w:lvl>
    <w:lvl w:ilvl="2" w:tplc="284A179C">
      <w:numFmt w:val="bullet"/>
      <w:lvlText w:val="-"/>
      <w:lvlJc w:val="left"/>
      <w:pPr>
        <w:ind w:left="2880" w:hanging="360"/>
      </w:pPr>
      <w:rPr>
        <w:rFonts w:ascii="Arial" w:eastAsia="Times New Roman" w:hAnsi="Arial" w:cs="Aria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462347B"/>
    <w:multiLevelType w:val="hybridMultilevel"/>
    <w:tmpl w:val="BF9692EC"/>
    <w:lvl w:ilvl="0" w:tplc="1FD6B67E">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D54C74F4">
      <w:numFmt w:val="bullet"/>
      <w:lvlText w:val="-"/>
      <w:lvlJc w:val="left"/>
      <w:pPr>
        <w:ind w:left="2880" w:hanging="360"/>
      </w:pPr>
      <w:rPr>
        <w:rFonts w:ascii="Arial" w:eastAsia="Times New Roman" w:hAnsi="Aria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7A66754"/>
    <w:multiLevelType w:val="hybridMultilevel"/>
    <w:tmpl w:val="A85C3F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F131AA"/>
    <w:multiLevelType w:val="hybridMultilevel"/>
    <w:tmpl w:val="1C2C083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D253B8A"/>
    <w:multiLevelType w:val="hybridMultilevel"/>
    <w:tmpl w:val="766466D0"/>
    <w:lvl w:ilvl="0" w:tplc="1FD6B67E">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1FD6B67E">
      <w:numFmt w:val="bullet"/>
      <w:lvlText w:val="-"/>
      <w:lvlJc w:val="left"/>
      <w:pPr>
        <w:ind w:left="2880" w:hanging="360"/>
      </w:pPr>
      <w:rPr>
        <w:rFonts w:ascii="Arial" w:eastAsia="Times New Roman" w:hAnsi="Aria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EFC652E"/>
    <w:multiLevelType w:val="hybridMultilevel"/>
    <w:tmpl w:val="6794FF94"/>
    <w:lvl w:ilvl="0" w:tplc="1FD6B67E">
      <w:numFmt w:val="bullet"/>
      <w:lvlText w:val="-"/>
      <w:lvlJc w:val="left"/>
      <w:pPr>
        <w:ind w:left="720" w:hanging="360"/>
      </w:pPr>
      <w:rPr>
        <w:rFonts w:ascii="Arial" w:eastAsia="Times New Roman"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599412BC">
      <w:numFmt w:val="bullet"/>
      <w:lvlText w:val="-"/>
      <w:lvlJc w:val="left"/>
      <w:pPr>
        <w:ind w:left="2880" w:hanging="360"/>
      </w:pPr>
      <w:rPr>
        <w:rFonts w:ascii="Arial" w:eastAsia="Times New Roman" w:hAnsi="Aria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9C5574"/>
    <w:multiLevelType w:val="hybridMultilevel"/>
    <w:tmpl w:val="025606CA"/>
    <w:lvl w:ilvl="0" w:tplc="04090005">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52DB53F7"/>
    <w:multiLevelType w:val="hybridMultilevel"/>
    <w:tmpl w:val="75A24A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C1E880FC">
      <w:start w:val="1"/>
      <w:numFmt w:val="bullet"/>
      <w:lvlText w:val=""/>
      <w:lvlJc w:val="left"/>
      <w:pPr>
        <w:ind w:left="2160" w:hanging="360"/>
      </w:pPr>
      <w:rPr>
        <w:rFonts w:ascii="Wingdings" w:hAnsi="Wingdings" w:hint="default"/>
        <w:color w:val="auto"/>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E34D3D"/>
    <w:multiLevelType w:val="hybridMultilevel"/>
    <w:tmpl w:val="CD8AC2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F6E4F05"/>
    <w:multiLevelType w:val="multilevel"/>
    <w:tmpl w:val="F0801896"/>
    <w:lvl w:ilvl="0">
      <w:start w:val="5"/>
      <w:numFmt w:val="decimal"/>
      <w:lvlText w:val="%1"/>
      <w:lvlJc w:val="left"/>
      <w:pPr>
        <w:ind w:left="360" w:hanging="360"/>
      </w:pPr>
      <w:rPr>
        <w:rFonts w:hint="default"/>
        <w:color w:val="auto"/>
      </w:rPr>
    </w:lvl>
    <w:lvl w:ilvl="1">
      <w:start w:val="1"/>
      <w:numFmt w:val="decimal"/>
      <w:lvlText w:val="5.%2"/>
      <w:lvlJc w:val="left"/>
      <w:pPr>
        <w:ind w:left="360" w:hanging="360"/>
      </w:pPr>
      <w:rPr>
        <w:rFonts w:hint="default"/>
        <w:b/>
        <w:color w:val="auto"/>
      </w:rPr>
    </w:lvl>
    <w:lvl w:ilvl="2">
      <w:start w:val="1"/>
      <w:numFmt w:val="decimal"/>
      <w:lvlText w:val="5.%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800" w:hanging="1800"/>
      </w:pPr>
      <w:rPr>
        <w:rFonts w:hint="default"/>
        <w:color w:val="auto"/>
      </w:rPr>
    </w:lvl>
  </w:abstractNum>
  <w:abstractNum w:abstractNumId="38">
    <w:nsid w:val="63503935"/>
    <w:multiLevelType w:val="hybridMultilevel"/>
    <w:tmpl w:val="31BC615A"/>
    <w:lvl w:ilvl="0" w:tplc="25A491F0">
      <w:numFmt w:val="bullet"/>
      <w:lvlText w:val="-"/>
      <w:lvlJc w:val="left"/>
      <w:pPr>
        <w:ind w:left="1710" w:hanging="360"/>
      </w:pPr>
      <w:rPr>
        <w:rFonts w:ascii="Arial" w:eastAsia="Times New Roman" w:hAnsi="Arial" w:hint="default"/>
        <w:color w:val="auto"/>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nsid w:val="64251C93"/>
    <w:multiLevelType w:val="hybridMultilevel"/>
    <w:tmpl w:val="E06411D2"/>
    <w:lvl w:ilvl="0" w:tplc="04090017">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284A179C">
      <w:numFmt w:val="bullet"/>
      <w:lvlText w:val="-"/>
      <w:lvlJc w:val="left"/>
      <w:pPr>
        <w:ind w:left="2880" w:hanging="360"/>
      </w:pPr>
      <w:rPr>
        <w:rFonts w:ascii="Arial" w:eastAsia="Times New Roman" w:hAnsi="Arial" w:cs="Arial"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69DC79BB"/>
    <w:multiLevelType w:val="hybridMultilevel"/>
    <w:tmpl w:val="7E9CC43A"/>
    <w:lvl w:ilvl="0" w:tplc="1FD6B67E">
      <w:numFmt w:val="bullet"/>
      <w:lvlText w:val="-"/>
      <w:lvlJc w:val="left"/>
      <w:pPr>
        <w:ind w:left="1800" w:hanging="360"/>
      </w:pPr>
      <w:rPr>
        <w:rFonts w:ascii="Arial" w:eastAsia="Times New Roman" w:hAnsi="Aria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nsid w:val="6B7527D4"/>
    <w:multiLevelType w:val="multilevel"/>
    <w:tmpl w:val="677EC046"/>
    <w:lvl w:ilvl="0">
      <w:start w:val="1"/>
      <w:numFmt w:val="bullet"/>
      <w:lvlText w:val=""/>
      <w:lvlJc w:val="left"/>
      <w:pPr>
        <w:ind w:left="360" w:hanging="360"/>
      </w:pPr>
      <w:rPr>
        <w:rFonts w:ascii="Wingdings" w:hAnsi="Wingding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2">
    <w:nsid w:val="714253A4"/>
    <w:multiLevelType w:val="hybridMultilevel"/>
    <w:tmpl w:val="8A3482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4D7F14"/>
    <w:multiLevelType w:val="hybridMultilevel"/>
    <w:tmpl w:val="C4802028"/>
    <w:lvl w:ilvl="0" w:tplc="2294E36E">
      <w:numFmt w:val="bullet"/>
      <w:lvlText w:val="-"/>
      <w:lvlJc w:val="left"/>
      <w:pPr>
        <w:ind w:left="2858" w:hanging="360"/>
      </w:pPr>
      <w:rPr>
        <w:rFonts w:ascii="Arial" w:eastAsia="Times New Roman" w:hAnsi="Arial" w:hint="default"/>
        <w:color w:val="auto"/>
      </w:rPr>
    </w:lvl>
    <w:lvl w:ilvl="1" w:tplc="04090003" w:tentative="1">
      <w:start w:val="1"/>
      <w:numFmt w:val="bullet"/>
      <w:lvlText w:val="o"/>
      <w:lvlJc w:val="left"/>
      <w:pPr>
        <w:ind w:left="3578" w:hanging="360"/>
      </w:pPr>
      <w:rPr>
        <w:rFonts w:ascii="Courier New" w:hAnsi="Courier New" w:cs="Courier New" w:hint="default"/>
      </w:rPr>
    </w:lvl>
    <w:lvl w:ilvl="2" w:tplc="04090005" w:tentative="1">
      <w:start w:val="1"/>
      <w:numFmt w:val="bullet"/>
      <w:lvlText w:val=""/>
      <w:lvlJc w:val="left"/>
      <w:pPr>
        <w:ind w:left="4298" w:hanging="360"/>
      </w:pPr>
      <w:rPr>
        <w:rFonts w:ascii="Wingdings" w:hAnsi="Wingdings" w:hint="default"/>
      </w:rPr>
    </w:lvl>
    <w:lvl w:ilvl="3" w:tplc="04090001" w:tentative="1">
      <w:start w:val="1"/>
      <w:numFmt w:val="bullet"/>
      <w:lvlText w:val=""/>
      <w:lvlJc w:val="left"/>
      <w:pPr>
        <w:ind w:left="5018" w:hanging="360"/>
      </w:pPr>
      <w:rPr>
        <w:rFonts w:ascii="Symbol" w:hAnsi="Symbol" w:hint="default"/>
      </w:rPr>
    </w:lvl>
    <w:lvl w:ilvl="4" w:tplc="04090003" w:tentative="1">
      <w:start w:val="1"/>
      <w:numFmt w:val="bullet"/>
      <w:lvlText w:val="o"/>
      <w:lvlJc w:val="left"/>
      <w:pPr>
        <w:ind w:left="5738" w:hanging="360"/>
      </w:pPr>
      <w:rPr>
        <w:rFonts w:ascii="Courier New" w:hAnsi="Courier New" w:cs="Courier New" w:hint="default"/>
      </w:rPr>
    </w:lvl>
    <w:lvl w:ilvl="5" w:tplc="04090005" w:tentative="1">
      <w:start w:val="1"/>
      <w:numFmt w:val="bullet"/>
      <w:lvlText w:val=""/>
      <w:lvlJc w:val="left"/>
      <w:pPr>
        <w:ind w:left="6458" w:hanging="360"/>
      </w:pPr>
      <w:rPr>
        <w:rFonts w:ascii="Wingdings" w:hAnsi="Wingdings" w:hint="default"/>
      </w:rPr>
    </w:lvl>
    <w:lvl w:ilvl="6" w:tplc="04090001" w:tentative="1">
      <w:start w:val="1"/>
      <w:numFmt w:val="bullet"/>
      <w:lvlText w:val=""/>
      <w:lvlJc w:val="left"/>
      <w:pPr>
        <w:ind w:left="7178" w:hanging="360"/>
      </w:pPr>
      <w:rPr>
        <w:rFonts w:ascii="Symbol" w:hAnsi="Symbol" w:hint="default"/>
      </w:rPr>
    </w:lvl>
    <w:lvl w:ilvl="7" w:tplc="04090003" w:tentative="1">
      <w:start w:val="1"/>
      <w:numFmt w:val="bullet"/>
      <w:lvlText w:val="o"/>
      <w:lvlJc w:val="left"/>
      <w:pPr>
        <w:ind w:left="7898" w:hanging="360"/>
      </w:pPr>
      <w:rPr>
        <w:rFonts w:ascii="Courier New" w:hAnsi="Courier New" w:cs="Courier New" w:hint="default"/>
      </w:rPr>
    </w:lvl>
    <w:lvl w:ilvl="8" w:tplc="04090005" w:tentative="1">
      <w:start w:val="1"/>
      <w:numFmt w:val="bullet"/>
      <w:lvlText w:val=""/>
      <w:lvlJc w:val="left"/>
      <w:pPr>
        <w:ind w:left="8618" w:hanging="360"/>
      </w:pPr>
      <w:rPr>
        <w:rFonts w:ascii="Wingdings" w:hAnsi="Wingdings" w:hint="default"/>
      </w:rPr>
    </w:lvl>
  </w:abstractNum>
  <w:abstractNum w:abstractNumId="44">
    <w:nsid w:val="759D4C3C"/>
    <w:multiLevelType w:val="hybridMultilevel"/>
    <w:tmpl w:val="BD889D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5DA6DA7"/>
    <w:multiLevelType w:val="hybridMultilevel"/>
    <w:tmpl w:val="E4F2DD5E"/>
    <w:lvl w:ilvl="0" w:tplc="08E0D3D6">
      <w:start w:val="1"/>
      <w:numFmt w:val="bullet"/>
      <w:lvlText w:val=""/>
      <w:lvlJc w:val="left"/>
      <w:pPr>
        <w:tabs>
          <w:tab w:val="num" w:pos="720"/>
        </w:tabs>
        <w:ind w:left="720" w:hanging="360"/>
      </w:pPr>
      <w:rPr>
        <w:rFonts w:ascii="Wingdings" w:hAnsi="Wingdings" w:hint="default"/>
      </w:rPr>
    </w:lvl>
    <w:lvl w:ilvl="1" w:tplc="53AED4FA" w:tentative="1">
      <w:start w:val="1"/>
      <w:numFmt w:val="bullet"/>
      <w:lvlText w:val=""/>
      <w:lvlJc w:val="left"/>
      <w:pPr>
        <w:tabs>
          <w:tab w:val="num" w:pos="1440"/>
        </w:tabs>
        <w:ind w:left="1440" w:hanging="360"/>
      </w:pPr>
      <w:rPr>
        <w:rFonts w:ascii="Wingdings" w:hAnsi="Wingdings" w:hint="default"/>
      </w:rPr>
    </w:lvl>
    <w:lvl w:ilvl="2" w:tplc="14CADF70" w:tentative="1">
      <w:start w:val="1"/>
      <w:numFmt w:val="bullet"/>
      <w:lvlText w:val=""/>
      <w:lvlJc w:val="left"/>
      <w:pPr>
        <w:tabs>
          <w:tab w:val="num" w:pos="2160"/>
        </w:tabs>
        <w:ind w:left="2160" w:hanging="360"/>
      </w:pPr>
      <w:rPr>
        <w:rFonts w:ascii="Wingdings" w:hAnsi="Wingdings" w:hint="default"/>
      </w:rPr>
    </w:lvl>
    <w:lvl w:ilvl="3" w:tplc="7E224D96" w:tentative="1">
      <w:start w:val="1"/>
      <w:numFmt w:val="bullet"/>
      <w:lvlText w:val=""/>
      <w:lvlJc w:val="left"/>
      <w:pPr>
        <w:tabs>
          <w:tab w:val="num" w:pos="2880"/>
        </w:tabs>
        <w:ind w:left="2880" w:hanging="360"/>
      </w:pPr>
      <w:rPr>
        <w:rFonts w:ascii="Wingdings" w:hAnsi="Wingdings" w:hint="default"/>
      </w:rPr>
    </w:lvl>
    <w:lvl w:ilvl="4" w:tplc="0A5819EC" w:tentative="1">
      <w:start w:val="1"/>
      <w:numFmt w:val="bullet"/>
      <w:lvlText w:val=""/>
      <w:lvlJc w:val="left"/>
      <w:pPr>
        <w:tabs>
          <w:tab w:val="num" w:pos="3600"/>
        </w:tabs>
        <w:ind w:left="3600" w:hanging="360"/>
      </w:pPr>
      <w:rPr>
        <w:rFonts w:ascii="Wingdings" w:hAnsi="Wingdings" w:hint="default"/>
      </w:rPr>
    </w:lvl>
    <w:lvl w:ilvl="5" w:tplc="B14AFBAA" w:tentative="1">
      <w:start w:val="1"/>
      <w:numFmt w:val="bullet"/>
      <w:lvlText w:val=""/>
      <w:lvlJc w:val="left"/>
      <w:pPr>
        <w:tabs>
          <w:tab w:val="num" w:pos="4320"/>
        </w:tabs>
        <w:ind w:left="4320" w:hanging="360"/>
      </w:pPr>
      <w:rPr>
        <w:rFonts w:ascii="Wingdings" w:hAnsi="Wingdings" w:hint="default"/>
      </w:rPr>
    </w:lvl>
    <w:lvl w:ilvl="6" w:tplc="3FCA9CD8" w:tentative="1">
      <w:start w:val="1"/>
      <w:numFmt w:val="bullet"/>
      <w:lvlText w:val=""/>
      <w:lvlJc w:val="left"/>
      <w:pPr>
        <w:tabs>
          <w:tab w:val="num" w:pos="5040"/>
        </w:tabs>
        <w:ind w:left="5040" w:hanging="360"/>
      </w:pPr>
      <w:rPr>
        <w:rFonts w:ascii="Wingdings" w:hAnsi="Wingdings" w:hint="default"/>
      </w:rPr>
    </w:lvl>
    <w:lvl w:ilvl="7" w:tplc="8682B728" w:tentative="1">
      <w:start w:val="1"/>
      <w:numFmt w:val="bullet"/>
      <w:lvlText w:val=""/>
      <w:lvlJc w:val="left"/>
      <w:pPr>
        <w:tabs>
          <w:tab w:val="num" w:pos="5760"/>
        </w:tabs>
        <w:ind w:left="5760" w:hanging="360"/>
      </w:pPr>
      <w:rPr>
        <w:rFonts w:ascii="Wingdings" w:hAnsi="Wingdings" w:hint="default"/>
      </w:rPr>
    </w:lvl>
    <w:lvl w:ilvl="8" w:tplc="0802A33E" w:tentative="1">
      <w:start w:val="1"/>
      <w:numFmt w:val="bullet"/>
      <w:lvlText w:val=""/>
      <w:lvlJc w:val="left"/>
      <w:pPr>
        <w:tabs>
          <w:tab w:val="num" w:pos="6480"/>
        </w:tabs>
        <w:ind w:left="6480" w:hanging="360"/>
      </w:pPr>
      <w:rPr>
        <w:rFonts w:ascii="Wingdings" w:hAnsi="Wingdings" w:hint="default"/>
      </w:rPr>
    </w:lvl>
  </w:abstractNum>
  <w:abstractNum w:abstractNumId="46">
    <w:nsid w:val="76660160"/>
    <w:multiLevelType w:val="hybridMultilevel"/>
    <w:tmpl w:val="5FE2B5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7CD36BF"/>
    <w:multiLevelType w:val="multilevel"/>
    <w:tmpl w:val="78666992"/>
    <w:lvl w:ilvl="0">
      <w:start w:val="1"/>
      <w:numFmt w:val="decimal"/>
      <w:pStyle w:val="Heading1"/>
      <w:lvlText w:val="%1"/>
      <w:lvlJc w:val="left"/>
      <w:pPr>
        <w:ind w:left="4842" w:hanging="432"/>
      </w:pPr>
    </w:lvl>
    <w:lvl w:ilvl="1">
      <w:start w:val="1"/>
      <w:numFmt w:val="decimal"/>
      <w:pStyle w:val="Heading2"/>
      <w:lvlText w:val="%1.%2"/>
      <w:lvlJc w:val="left"/>
      <w:pPr>
        <w:ind w:left="-8154" w:hanging="576"/>
      </w:pPr>
      <w:rPr>
        <w:rFonts w:asciiTheme="minorHAnsi" w:hAnsiTheme="minorHAnsi" w:hint="default"/>
      </w:rPr>
    </w:lvl>
    <w:lvl w:ilvl="2">
      <w:start w:val="1"/>
      <w:numFmt w:val="decimal"/>
      <w:pStyle w:val="Heading3"/>
      <w:lvlText w:val="%1.%2.%3"/>
      <w:lvlJc w:val="left"/>
      <w:pPr>
        <w:ind w:left="1350" w:hanging="720"/>
      </w:pPr>
    </w:lvl>
    <w:lvl w:ilvl="3">
      <w:start w:val="1"/>
      <w:numFmt w:val="decimal"/>
      <w:pStyle w:val="Heading4"/>
      <w:lvlText w:val="%1.%2.%3.%4"/>
      <w:lvlJc w:val="left"/>
      <w:pPr>
        <w:ind w:left="-3186" w:hanging="864"/>
      </w:pPr>
    </w:lvl>
    <w:lvl w:ilvl="4">
      <w:start w:val="1"/>
      <w:numFmt w:val="decimal"/>
      <w:pStyle w:val="Heading5"/>
      <w:lvlText w:val="%1.%2.%3.%4.%5"/>
      <w:lvlJc w:val="left"/>
      <w:pPr>
        <w:ind w:left="-7722" w:hanging="1008"/>
      </w:pPr>
    </w:lvl>
    <w:lvl w:ilvl="5">
      <w:start w:val="1"/>
      <w:numFmt w:val="decimal"/>
      <w:pStyle w:val="Heading6"/>
      <w:lvlText w:val="%1.%2.%3.%4.%5.%6"/>
      <w:lvlJc w:val="left"/>
      <w:pPr>
        <w:ind w:left="-7578" w:hanging="1152"/>
      </w:pPr>
    </w:lvl>
    <w:lvl w:ilvl="6">
      <w:start w:val="1"/>
      <w:numFmt w:val="decimal"/>
      <w:pStyle w:val="Heading7"/>
      <w:lvlText w:val="%1.%2.%3.%4.%5.%6.%7"/>
      <w:lvlJc w:val="left"/>
      <w:pPr>
        <w:ind w:left="-7434" w:hanging="1296"/>
      </w:pPr>
    </w:lvl>
    <w:lvl w:ilvl="7">
      <w:start w:val="1"/>
      <w:numFmt w:val="decimal"/>
      <w:pStyle w:val="Heading8"/>
      <w:lvlText w:val="%1.%2.%3.%4.%5.%6.%7.%8"/>
      <w:lvlJc w:val="left"/>
      <w:pPr>
        <w:ind w:left="-7290" w:hanging="1440"/>
      </w:pPr>
    </w:lvl>
    <w:lvl w:ilvl="8">
      <w:start w:val="1"/>
      <w:numFmt w:val="decimal"/>
      <w:pStyle w:val="Heading9"/>
      <w:lvlText w:val="%1.%2.%3.%4.%5.%6.%7.%8.%9"/>
      <w:lvlJc w:val="left"/>
      <w:pPr>
        <w:ind w:left="-7146" w:hanging="1584"/>
      </w:pPr>
    </w:lvl>
  </w:abstractNum>
  <w:abstractNum w:abstractNumId="48">
    <w:nsid w:val="79143B98"/>
    <w:multiLevelType w:val="hybridMultilevel"/>
    <w:tmpl w:val="0D4A308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7"/>
  </w:num>
  <w:num w:numId="2">
    <w:abstractNumId w:val="27"/>
  </w:num>
  <w:num w:numId="3">
    <w:abstractNumId w:val="19"/>
  </w:num>
  <w:num w:numId="4">
    <w:abstractNumId w:val="42"/>
  </w:num>
  <w:num w:numId="5">
    <w:abstractNumId w:val="46"/>
  </w:num>
  <w:num w:numId="6">
    <w:abstractNumId w:val="11"/>
  </w:num>
  <w:num w:numId="7">
    <w:abstractNumId w:val="0"/>
  </w:num>
  <w:num w:numId="8">
    <w:abstractNumId w:val="44"/>
  </w:num>
  <w:num w:numId="9">
    <w:abstractNumId w:val="30"/>
  </w:num>
  <w:num w:numId="10">
    <w:abstractNumId w:val="36"/>
  </w:num>
  <w:num w:numId="11">
    <w:abstractNumId w:val="5"/>
  </w:num>
  <w:num w:numId="12">
    <w:abstractNumId w:val="7"/>
  </w:num>
  <w:num w:numId="13">
    <w:abstractNumId w:val="14"/>
  </w:num>
  <w:num w:numId="14">
    <w:abstractNumId w:val="17"/>
  </w:num>
  <w:num w:numId="15">
    <w:abstractNumId w:val="16"/>
  </w:num>
  <w:num w:numId="16">
    <w:abstractNumId w:val="6"/>
    <w:lvlOverride w:ilvl="0"/>
    <w:lvlOverride w:ilvl="1"/>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
  </w:num>
  <w:num w:numId="18">
    <w:abstractNumId w:val="4"/>
  </w:num>
  <w:num w:numId="19">
    <w:abstractNumId w:val="45"/>
  </w:num>
  <w:num w:numId="20">
    <w:abstractNumId w:val="3"/>
  </w:num>
  <w:num w:numId="21">
    <w:abstractNumId w:val="18"/>
  </w:num>
  <w:num w:numId="22">
    <w:abstractNumId w:val="34"/>
  </w:num>
  <w:num w:numId="23">
    <w:abstractNumId w:val="22"/>
  </w:num>
  <w:num w:numId="24">
    <w:abstractNumId w:val="8"/>
  </w:num>
  <w:num w:numId="25">
    <w:abstractNumId w:val="48"/>
  </w:num>
  <w:num w:numId="26">
    <w:abstractNumId w:val="31"/>
  </w:num>
  <w:num w:numId="27">
    <w:abstractNumId w:val="41"/>
  </w:num>
  <w:num w:numId="28">
    <w:abstractNumId w:val="20"/>
  </w:num>
  <w:num w:numId="29">
    <w:abstractNumId w:val="9"/>
  </w:num>
  <w:num w:numId="30">
    <w:abstractNumId w:val="13"/>
  </w:num>
  <w:num w:numId="31">
    <w:abstractNumId w:val="15"/>
  </w:num>
  <w:num w:numId="32">
    <w:abstractNumId w:val="26"/>
  </w:num>
  <w:num w:numId="33">
    <w:abstractNumId w:val="35"/>
  </w:num>
  <w:num w:numId="34">
    <w:abstractNumId w:val="38"/>
  </w:num>
  <w:num w:numId="35">
    <w:abstractNumId w:val="40"/>
  </w:num>
  <w:num w:numId="36">
    <w:abstractNumId w:val="29"/>
  </w:num>
  <w:num w:numId="37">
    <w:abstractNumId w:val="33"/>
  </w:num>
  <w:num w:numId="38">
    <w:abstractNumId w:val="25"/>
  </w:num>
  <w:num w:numId="39">
    <w:abstractNumId w:val="21"/>
  </w:num>
  <w:num w:numId="40">
    <w:abstractNumId w:val="10"/>
  </w:num>
  <w:num w:numId="41">
    <w:abstractNumId w:val="32"/>
  </w:num>
  <w:num w:numId="42">
    <w:abstractNumId w:val="37"/>
  </w:num>
  <w:num w:numId="43">
    <w:abstractNumId w:val="43"/>
  </w:num>
  <w:num w:numId="44">
    <w:abstractNumId w:val="28"/>
  </w:num>
  <w:num w:numId="45">
    <w:abstractNumId w:val="39"/>
  </w:num>
  <w:num w:numId="46">
    <w:abstractNumId w:val="24"/>
  </w:num>
  <w:num w:numId="47">
    <w:abstractNumId w:val="23"/>
  </w:num>
  <w:num w:numId="48">
    <w:abstractNumId w:val="2"/>
  </w:num>
  <w:num w:numId="49">
    <w:abstractNumId w:val="12"/>
  </w:num>
  <w:numIdMacAtCleanup w:val="4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9610466724ee31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1"/>
  <w:proofState w:grammar="clean"/>
  <w:trackRevisions/>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BCE"/>
    <w:rsid w:val="00000390"/>
    <w:rsid w:val="00000CE8"/>
    <w:rsid w:val="00001FC9"/>
    <w:rsid w:val="00004595"/>
    <w:rsid w:val="00004E49"/>
    <w:rsid w:val="0000605B"/>
    <w:rsid w:val="000075E8"/>
    <w:rsid w:val="00007A29"/>
    <w:rsid w:val="00007C57"/>
    <w:rsid w:val="00011B09"/>
    <w:rsid w:val="00016A15"/>
    <w:rsid w:val="00016E44"/>
    <w:rsid w:val="000173E1"/>
    <w:rsid w:val="00017767"/>
    <w:rsid w:val="000212A5"/>
    <w:rsid w:val="00022BF5"/>
    <w:rsid w:val="00023A2F"/>
    <w:rsid w:val="00024FF9"/>
    <w:rsid w:val="0002572A"/>
    <w:rsid w:val="00027BE8"/>
    <w:rsid w:val="00027F1E"/>
    <w:rsid w:val="00030589"/>
    <w:rsid w:val="00030BF4"/>
    <w:rsid w:val="00030D9F"/>
    <w:rsid w:val="000319EF"/>
    <w:rsid w:val="0003271B"/>
    <w:rsid w:val="000334CC"/>
    <w:rsid w:val="00033AE8"/>
    <w:rsid w:val="0003690C"/>
    <w:rsid w:val="0004130F"/>
    <w:rsid w:val="000418F4"/>
    <w:rsid w:val="000446FF"/>
    <w:rsid w:val="00044AE0"/>
    <w:rsid w:val="00046F21"/>
    <w:rsid w:val="00050B1A"/>
    <w:rsid w:val="00051CED"/>
    <w:rsid w:val="000532E3"/>
    <w:rsid w:val="000533F2"/>
    <w:rsid w:val="000536BC"/>
    <w:rsid w:val="0005515B"/>
    <w:rsid w:val="000573F6"/>
    <w:rsid w:val="00061A79"/>
    <w:rsid w:val="00062E6E"/>
    <w:rsid w:val="00067B0C"/>
    <w:rsid w:val="00071D7B"/>
    <w:rsid w:val="00071F79"/>
    <w:rsid w:val="0007366F"/>
    <w:rsid w:val="00073A7A"/>
    <w:rsid w:val="00073E6B"/>
    <w:rsid w:val="00075E9D"/>
    <w:rsid w:val="0007607D"/>
    <w:rsid w:val="0007636F"/>
    <w:rsid w:val="00076E4E"/>
    <w:rsid w:val="000825D0"/>
    <w:rsid w:val="0008350A"/>
    <w:rsid w:val="0008535D"/>
    <w:rsid w:val="000856BF"/>
    <w:rsid w:val="0009090E"/>
    <w:rsid w:val="000944D1"/>
    <w:rsid w:val="00095E09"/>
    <w:rsid w:val="0009635A"/>
    <w:rsid w:val="0009714D"/>
    <w:rsid w:val="000A0FAB"/>
    <w:rsid w:val="000A1457"/>
    <w:rsid w:val="000A1EAB"/>
    <w:rsid w:val="000A4AC3"/>
    <w:rsid w:val="000A4C63"/>
    <w:rsid w:val="000A66BA"/>
    <w:rsid w:val="000A6CCA"/>
    <w:rsid w:val="000B1267"/>
    <w:rsid w:val="000B3B4E"/>
    <w:rsid w:val="000B3DCC"/>
    <w:rsid w:val="000B417C"/>
    <w:rsid w:val="000B4203"/>
    <w:rsid w:val="000B5014"/>
    <w:rsid w:val="000B5999"/>
    <w:rsid w:val="000B6A19"/>
    <w:rsid w:val="000C1A9F"/>
    <w:rsid w:val="000C331E"/>
    <w:rsid w:val="000C4BD2"/>
    <w:rsid w:val="000C65BA"/>
    <w:rsid w:val="000C7E65"/>
    <w:rsid w:val="000D0C63"/>
    <w:rsid w:val="000D1D07"/>
    <w:rsid w:val="000D2902"/>
    <w:rsid w:val="000D2F66"/>
    <w:rsid w:val="000D514D"/>
    <w:rsid w:val="000D5C37"/>
    <w:rsid w:val="000D6055"/>
    <w:rsid w:val="000D69C9"/>
    <w:rsid w:val="000D7B17"/>
    <w:rsid w:val="000E10DC"/>
    <w:rsid w:val="000E1245"/>
    <w:rsid w:val="000E2856"/>
    <w:rsid w:val="000E424B"/>
    <w:rsid w:val="000E7124"/>
    <w:rsid w:val="000E7D38"/>
    <w:rsid w:val="000F05DE"/>
    <w:rsid w:val="000F0E72"/>
    <w:rsid w:val="000F1046"/>
    <w:rsid w:val="000F2390"/>
    <w:rsid w:val="000F2C64"/>
    <w:rsid w:val="000F6FB4"/>
    <w:rsid w:val="000F796A"/>
    <w:rsid w:val="00100E73"/>
    <w:rsid w:val="00101B8E"/>
    <w:rsid w:val="001035CC"/>
    <w:rsid w:val="00103F81"/>
    <w:rsid w:val="00105787"/>
    <w:rsid w:val="00106CCE"/>
    <w:rsid w:val="00111014"/>
    <w:rsid w:val="0011139A"/>
    <w:rsid w:val="0011143A"/>
    <w:rsid w:val="00112D6D"/>
    <w:rsid w:val="00113F21"/>
    <w:rsid w:val="00114372"/>
    <w:rsid w:val="00114B73"/>
    <w:rsid w:val="00114F14"/>
    <w:rsid w:val="0011509C"/>
    <w:rsid w:val="0011523E"/>
    <w:rsid w:val="00116779"/>
    <w:rsid w:val="00121A18"/>
    <w:rsid w:val="001222FB"/>
    <w:rsid w:val="00122D96"/>
    <w:rsid w:val="00126F82"/>
    <w:rsid w:val="00131FCC"/>
    <w:rsid w:val="001322F5"/>
    <w:rsid w:val="00133061"/>
    <w:rsid w:val="00136436"/>
    <w:rsid w:val="00136446"/>
    <w:rsid w:val="001409C3"/>
    <w:rsid w:val="00141338"/>
    <w:rsid w:val="001416C1"/>
    <w:rsid w:val="001432CD"/>
    <w:rsid w:val="00143D3C"/>
    <w:rsid w:val="0014414F"/>
    <w:rsid w:val="001458BD"/>
    <w:rsid w:val="001528B6"/>
    <w:rsid w:val="00153576"/>
    <w:rsid w:val="00153996"/>
    <w:rsid w:val="00157FAE"/>
    <w:rsid w:val="00160C70"/>
    <w:rsid w:val="001611E4"/>
    <w:rsid w:val="0016191B"/>
    <w:rsid w:val="00165ACD"/>
    <w:rsid w:val="0016626F"/>
    <w:rsid w:val="0017081B"/>
    <w:rsid w:val="00170D29"/>
    <w:rsid w:val="00170D85"/>
    <w:rsid w:val="001728BC"/>
    <w:rsid w:val="00172A50"/>
    <w:rsid w:val="001730A5"/>
    <w:rsid w:val="001730D7"/>
    <w:rsid w:val="00173F1C"/>
    <w:rsid w:val="001751D0"/>
    <w:rsid w:val="0017537D"/>
    <w:rsid w:val="00175710"/>
    <w:rsid w:val="00176BD5"/>
    <w:rsid w:val="00176C96"/>
    <w:rsid w:val="00177283"/>
    <w:rsid w:val="00177A97"/>
    <w:rsid w:val="00183CB9"/>
    <w:rsid w:val="0018460D"/>
    <w:rsid w:val="00184AE0"/>
    <w:rsid w:val="0018649D"/>
    <w:rsid w:val="001901BA"/>
    <w:rsid w:val="00193D7B"/>
    <w:rsid w:val="00193E42"/>
    <w:rsid w:val="00195B17"/>
    <w:rsid w:val="001961FD"/>
    <w:rsid w:val="00196678"/>
    <w:rsid w:val="001A0F5D"/>
    <w:rsid w:val="001A5FCD"/>
    <w:rsid w:val="001A6DEB"/>
    <w:rsid w:val="001A6F37"/>
    <w:rsid w:val="001A7899"/>
    <w:rsid w:val="001B1030"/>
    <w:rsid w:val="001B33B0"/>
    <w:rsid w:val="001B3B48"/>
    <w:rsid w:val="001B6367"/>
    <w:rsid w:val="001B7360"/>
    <w:rsid w:val="001B7485"/>
    <w:rsid w:val="001B7502"/>
    <w:rsid w:val="001B7E5A"/>
    <w:rsid w:val="001C1016"/>
    <w:rsid w:val="001C1521"/>
    <w:rsid w:val="001C1847"/>
    <w:rsid w:val="001C27A2"/>
    <w:rsid w:val="001C3902"/>
    <w:rsid w:val="001C674B"/>
    <w:rsid w:val="001C6E0C"/>
    <w:rsid w:val="001C7C60"/>
    <w:rsid w:val="001D1A40"/>
    <w:rsid w:val="001D2A03"/>
    <w:rsid w:val="001D644F"/>
    <w:rsid w:val="001D7653"/>
    <w:rsid w:val="001D791F"/>
    <w:rsid w:val="001E0A02"/>
    <w:rsid w:val="001E2068"/>
    <w:rsid w:val="001E2661"/>
    <w:rsid w:val="001E2974"/>
    <w:rsid w:val="001E2BFF"/>
    <w:rsid w:val="001E3872"/>
    <w:rsid w:val="001E4CA5"/>
    <w:rsid w:val="001E4F81"/>
    <w:rsid w:val="001E5F1E"/>
    <w:rsid w:val="001F0243"/>
    <w:rsid w:val="001F089E"/>
    <w:rsid w:val="001F15E1"/>
    <w:rsid w:val="001F37CA"/>
    <w:rsid w:val="001F46BD"/>
    <w:rsid w:val="001F47E8"/>
    <w:rsid w:val="001F5494"/>
    <w:rsid w:val="001F6E04"/>
    <w:rsid w:val="002004EF"/>
    <w:rsid w:val="002006CF"/>
    <w:rsid w:val="00203EB4"/>
    <w:rsid w:val="00204CC4"/>
    <w:rsid w:val="00207938"/>
    <w:rsid w:val="002103DF"/>
    <w:rsid w:val="00210B94"/>
    <w:rsid w:val="00210E02"/>
    <w:rsid w:val="00213FAD"/>
    <w:rsid w:val="00214B9D"/>
    <w:rsid w:val="00222E84"/>
    <w:rsid w:val="00224FF3"/>
    <w:rsid w:val="002262F2"/>
    <w:rsid w:val="00230FE3"/>
    <w:rsid w:val="00231246"/>
    <w:rsid w:val="00232E52"/>
    <w:rsid w:val="0023324C"/>
    <w:rsid w:val="0023541E"/>
    <w:rsid w:val="00237EE5"/>
    <w:rsid w:val="00242380"/>
    <w:rsid w:val="002466A0"/>
    <w:rsid w:val="00246999"/>
    <w:rsid w:val="00247369"/>
    <w:rsid w:val="00250180"/>
    <w:rsid w:val="00250E0F"/>
    <w:rsid w:val="00251A87"/>
    <w:rsid w:val="00252600"/>
    <w:rsid w:val="00257C4E"/>
    <w:rsid w:val="002634AE"/>
    <w:rsid w:val="00263596"/>
    <w:rsid w:val="00263D93"/>
    <w:rsid w:val="00266755"/>
    <w:rsid w:val="00266DD3"/>
    <w:rsid w:val="00271B48"/>
    <w:rsid w:val="00274E2E"/>
    <w:rsid w:val="00276367"/>
    <w:rsid w:val="002766D7"/>
    <w:rsid w:val="00276DF8"/>
    <w:rsid w:val="00281B8D"/>
    <w:rsid w:val="002822F5"/>
    <w:rsid w:val="002826A6"/>
    <w:rsid w:val="00295B1E"/>
    <w:rsid w:val="00296D08"/>
    <w:rsid w:val="00296D45"/>
    <w:rsid w:val="002A11A0"/>
    <w:rsid w:val="002A19D6"/>
    <w:rsid w:val="002A1BC5"/>
    <w:rsid w:val="002A1F5D"/>
    <w:rsid w:val="002A2271"/>
    <w:rsid w:val="002A2E76"/>
    <w:rsid w:val="002A619E"/>
    <w:rsid w:val="002A75E4"/>
    <w:rsid w:val="002A7961"/>
    <w:rsid w:val="002A7C57"/>
    <w:rsid w:val="002B04A1"/>
    <w:rsid w:val="002B0C31"/>
    <w:rsid w:val="002B1029"/>
    <w:rsid w:val="002B13FA"/>
    <w:rsid w:val="002B24B7"/>
    <w:rsid w:val="002B797C"/>
    <w:rsid w:val="002C4ABF"/>
    <w:rsid w:val="002C558D"/>
    <w:rsid w:val="002C5BFB"/>
    <w:rsid w:val="002C791B"/>
    <w:rsid w:val="002D3518"/>
    <w:rsid w:val="002D36EE"/>
    <w:rsid w:val="002D50B6"/>
    <w:rsid w:val="002D6C50"/>
    <w:rsid w:val="002D75E2"/>
    <w:rsid w:val="002E0B06"/>
    <w:rsid w:val="002E0D61"/>
    <w:rsid w:val="002E1828"/>
    <w:rsid w:val="002E1A6D"/>
    <w:rsid w:val="002E1D09"/>
    <w:rsid w:val="002E2561"/>
    <w:rsid w:val="002E6D26"/>
    <w:rsid w:val="002E6ED3"/>
    <w:rsid w:val="002E7912"/>
    <w:rsid w:val="002F0CA1"/>
    <w:rsid w:val="002F4E87"/>
    <w:rsid w:val="002F6632"/>
    <w:rsid w:val="002F67B6"/>
    <w:rsid w:val="002F6C18"/>
    <w:rsid w:val="00300E03"/>
    <w:rsid w:val="00302490"/>
    <w:rsid w:val="00303073"/>
    <w:rsid w:val="00303251"/>
    <w:rsid w:val="0030373C"/>
    <w:rsid w:val="003039D6"/>
    <w:rsid w:val="00303CB3"/>
    <w:rsid w:val="00304181"/>
    <w:rsid w:val="00305922"/>
    <w:rsid w:val="00305DA9"/>
    <w:rsid w:val="00307EB5"/>
    <w:rsid w:val="00312044"/>
    <w:rsid w:val="00312386"/>
    <w:rsid w:val="00313175"/>
    <w:rsid w:val="00313BB1"/>
    <w:rsid w:val="00314920"/>
    <w:rsid w:val="0031528A"/>
    <w:rsid w:val="00316783"/>
    <w:rsid w:val="0031692B"/>
    <w:rsid w:val="003235E5"/>
    <w:rsid w:val="00323A6D"/>
    <w:rsid w:val="00325706"/>
    <w:rsid w:val="00326B04"/>
    <w:rsid w:val="0033563A"/>
    <w:rsid w:val="00335D21"/>
    <w:rsid w:val="00336878"/>
    <w:rsid w:val="00340906"/>
    <w:rsid w:val="003452C7"/>
    <w:rsid w:val="00346ACD"/>
    <w:rsid w:val="00347270"/>
    <w:rsid w:val="00347ED4"/>
    <w:rsid w:val="00350C98"/>
    <w:rsid w:val="0035168B"/>
    <w:rsid w:val="00353B86"/>
    <w:rsid w:val="0035542C"/>
    <w:rsid w:val="0035722F"/>
    <w:rsid w:val="003603D2"/>
    <w:rsid w:val="0036179D"/>
    <w:rsid w:val="00367C78"/>
    <w:rsid w:val="003715D2"/>
    <w:rsid w:val="00377F44"/>
    <w:rsid w:val="00377F75"/>
    <w:rsid w:val="00381CF0"/>
    <w:rsid w:val="00383BF1"/>
    <w:rsid w:val="0038400A"/>
    <w:rsid w:val="00384C91"/>
    <w:rsid w:val="0039245D"/>
    <w:rsid w:val="00392C0A"/>
    <w:rsid w:val="00394744"/>
    <w:rsid w:val="003947A7"/>
    <w:rsid w:val="00394C0D"/>
    <w:rsid w:val="003950BF"/>
    <w:rsid w:val="00395738"/>
    <w:rsid w:val="00395DA5"/>
    <w:rsid w:val="003A1F4C"/>
    <w:rsid w:val="003A2DB8"/>
    <w:rsid w:val="003A41FA"/>
    <w:rsid w:val="003A5230"/>
    <w:rsid w:val="003A6D6D"/>
    <w:rsid w:val="003A7CC1"/>
    <w:rsid w:val="003B12F3"/>
    <w:rsid w:val="003B275C"/>
    <w:rsid w:val="003B2828"/>
    <w:rsid w:val="003B3F50"/>
    <w:rsid w:val="003B3F8D"/>
    <w:rsid w:val="003B3FF7"/>
    <w:rsid w:val="003B56C7"/>
    <w:rsid w:val="003B6EA9"/>
    <w:rsid w:val="003C085D"/>
    <w:rsid w:val="003C14A6"/>
    <w:rsid w:val="003C207C"/>
    <w:rsid w:val="003C30D3"/>
    <w:rsid w:val="003C3825"/>
    <w:rsid w:val="003C6AB4"/>
    <w:rsid w:val="003C72A8"/>
    <w:rsid w:val="003C7911"/>
    <w:rsid w:val="003D5CDD"/>
    <w:rsid w:val="003D665E"/>
    <w:rsid w:val="003D697E"/>
    <w:rsid w:val="003E0EBE"/>
    <w:rsid w:val="003E21AC"/>
    <w:rsid w:val="003E5423"/>
    <w:rsid w:val="003E5C87"/>
    <w:rsid w:val="003E5E6F"/>
    <w:rsid w:val="003F2134"/>
    <w:rsid w:val="003F3CBD"/>
    <w:rsid w:val="003F41FE"/>
    <w:rsid w:val="003F5F66"/>
    <w:rsid w:val="003F6710"/>
    <w:rsid w:val="003F77B9"/>
    <w:rsid w:val="004019CC"/>
    <w:rsid w:val="0040292C"/>
    <w:rsid w:val="00402CF5"/>
    <w:rsid w:val="004052B5"/>
    <w:rsid w:val="00405526"/>
    <w:rsid w:val="00406DE9"/>
    <w:rsid w:val="00407EC8"/>
    <w:rsid w:val="00410BEB"/>
    <w:rsid w:val="0041290B"/>
    <w:rsid w:val="00416114"/>
    <w:rsid w:val="0041624C"/>
    <w:rsid w:val="004216C5"/>
    <w:rsid w:val="004220B0"/>
    <w:rsid w:val="004231DD"/>
    <w:rsid w:val="00425205"/>
    <w:rsid w:val="00425E58"/>
    <w:rsid w:val="004278A8"/>
    <w:rsid w:val="00433869"/>
    <w:rsid w:val="00434023"/>
    <w:rsid w:val="00435D00"/>
    <w:rsid w:val="004362DE"/>
    <w:rsid w:val="00436723"/>
    <w:rsid w:val="004378F9"/>
    <w:rsid w:val="00437C3F"/>
    <w:rsid w:val="00441227"/>
    <w:rsid w:val="00441722"/>
    <w:rsid w:val="00442F5D"/>
    <w:rsid w:val="00443872"/>
    <w:rsid w:val="00444E04"/>
    <w:rsid w:val="00445E59"/>
    <w:rsid w:val="00447026"/>
    <w:rsid w:val="0044782E"/>
    <w:rsid w:val="004519FB"/>
    <w:rsid w:val="0046154C"/>
    <w:rsid w:val="0046279F"/>
    <w:rsid w:val="004628B8"/>
    <w:rsid w:val="0046305D"/>
    <w:rsid w:val="004636F8"/>
    <w:rsid w:val="0046438D"/>
    <w:rsid w:val="00465866"/>
    <w:rsid w:val="00465B25"/>
    <w:rsid w:val="00466FA5"/>
    <w:rsid w:val="00467D27"/>
    <w:rsid w:val="00472B4D"/>
    <w:rsid w:val="00475558"/>
    <w:rsid w:val="0047716D"/>
    <w:rsid w:val="004808F9"/>
    <w:rsid w:val="00481366"/>
    <w:rsid w:val="00481B4A"/>
    <w:rsid w:val="00484791"/>
    <w:rsid w:val="0049061A"/>
    <w:rsid w:val="00493C57"/>
    <w:rsid w:val="00493F40"/>
    <w:rsid w:val="00496889"/>
    <w:rsid w:val="00496F66"/>
    <w:rsid w:val="00497BF5"/>
    <w:rsid w:val="004A0342"/>
    <w:rsid w:val="004A0A05"/>
    <w:rsid w:val="004A16C9"/>
    <w:rsid w:val="004A2D9F"/>
    <w:rsid w:val="004A37CE"/>
    <w:rsid w:val="004A3B1D"/>
    <w:rsid w:val="004A4465"/>
    <w:rsid w:val="004A4D4B"/>
    <w:rsid w:val="004A5219"/>
    <w:rsid w:val="004A60C0"/>
    <w:rsid w:val="004B02A7"/>
    <w:rsid w:val="004B2394"/>
    <w:rsid w:val="004B3CA7"/>
    <w:rsid w:val="004B4CF5"/>
    <w:rsid w:val="004B6979"/>
    <w:rsid w:val="004B6F9A"/>
    <w:rsid w:val="004B7E5D"/>
    <w:rsid w:val="004C05C1"/>
    <w:rsid w:val="004C18AB"/>
    <w:rsid w:val="004C4E07"/>
    <w:rsid w:val="004C5A8A"/>
    <w:rsid w:val="004D01A5"/>
    <w:rsid w:val="004D05F1"/>
    <w:rsid w:val="004D1E24"/>
    <w:rsid w:val="004D37A2"/>
    <w:rsid w:val="004D3ED0"/>
    <w:rsid w:val="004D4BCE"/>
    <w:rsid w:val="004E291F"/>
    <w:rsid w:val="004E3206"/>
    <w:rsid w:val="004E3AEC"/>
    <w:rsid w:val="004E473D"/>
    <w:rsid w:val="004E486C"/>
    <w:rsid w:val="004E4D20"/>
    <w:rsid w:val="004E534E"/>
    <w:rsid w:val="004F00CE"/>
    <w:rsid w:val="004F0EC9"/>
    <w:rsid w:val="004F1E45"/>
    <w:rsid w:val="004F2553"/>
    <w:rsid w:val="004F2AD0"/>
    <w:rsid w:val="004F4F77"/>
    <w:rsid w:val="004F5D73"/>
    <w:rsid w:val="004F765B"/>
    <w:rsid w:val="00502FB2"/>
    <w:rsid w:val="005033E0"/>
    <w:rsid w:val="00503D07"/>
    <w:rsid w:val="00504E34"/>
    <w:rsid w:val="00505736"/>
    <w:rsid w:val="00506144"/>
    <w:rsid w:val="00507C6F"/>
    <w:rsid w:val="00507EAF"/>
    <w:rsid w:val="00511178"/>
    <w:rsid w:val="00512810"/>
    <w:rsid w:val="00512ABB"/>
    <w:rsid w:val="005136BA"/>
    <w:rsid w:val="0051672B"/>
    <w:rsid w:val="005168A7"/>
    <w:rsid w:val="005175F2"/>
    <w:rsid w:val="00520274"/>
    <w:rsid w:val="005220B6"/>
    <w:rsid w:val="00523E85"/>
    <w:rsid w:val="005257E6"/>
    <w:rsid w:val="005263A8"/>
    <w:rsid w:val="0052736A"/>
    <w:rsid w:val="00527DA5"/>
    <w:rsid w:val="005312E3"/>
    <w:rsid w:val="00534683"/>
    <w:rsid w:val="00535597"/>
    <w:rsid w:val="00535851"/>
    <w:rsid w:val="005358D7"/>
    <w:rsid w:val="00536470"/>
    <w:rsid w:val="00540939"/>
    <w:rsid w:val="00540C3A"/>
    <w:rsid w:val="00540D17"/>
    <w:rsid w:val="00541EA5"/>
    <w:rsid w:val="00542DB3"/>
    <w:rsid w:val="0054730D"/>
    <w:rsid w:val="00547D0B"/>
    <w:rsid w:val="00551909"/>
    <w:rsid w:val="00551A29"/>
    <w:rsid w:val="00552AE6"/>
    <w:rsid w:val="00553CC0"/>
    <w:rsid w:val="00554A52"/>
    <w:rsid w:val="00554B88"/>
    <w:rsid w:val="0055560B"/>
    <w:rsid w:val="005609B9"/>
    <w:rsid w:val="00561F84"/>
    <w:rsid w:val="0056208C"/>
    <w:rsid w:val="00562442"/>
    <w:rsid w:val="00562C67"/>
    <w:rsid w:val="005635D7"/>
    <w:rsid w:val="005650DF"/>
    <w:rsid w:val="00565ADB"/>
    <w:rsid w:val="0056605E"/>
    <w:rsid w:val="0056620D"/>
    <w:rsid w:val="00566905"/>
    <w:rsid w:val="00566D20"/>
    <w:rsid w:val="00567B3D"/>
    <w:rsid w:val="00567BF1"/>
    <w:rsid w:val="00570DEC"/>
    <w:rsid w:val="00571478"/>
    <w:rsid w:val="00572BE1"/>
    <w:rsid w:val="0057318C"/>
    <w:rsid w:val="00573977"/>
    <w:rsid w:val="00577B80"/>
    <w:rsid w:val="00577CA7"/>
    <w:rsid w:val="00580506"/>
    <w:rsid w:val="00580ACE"/>
    <w:rsid w:val="0058382E"/>
    <w:rsid w:val="0058506C"/>
    <w:rsid w:val="005870AC"/>
    <w:rsid w:val="00593051"/>
    <w:rsid w:val="00595083"/>
    <w:rsid w:val="00595F8D"/>
    <w:rsid w:val="005977F3"/>
    <w:rsid w:val="005A377A"/>
    <w:rsid w:val="005B15AC"/>
    <w:rsid w:val="005B16CF"/>
    <w:rsid w:val="005B2E51"/>
    <w:rsid w:val="005B2FDE"/>
    <w:rsid w:val="005B58B7"/>
    <w:rsid w:val="005B618C"/>
    <w:rsid w:val="005B6CB4"/>
    <w:rsid w:val="005B6E42"/>
    <w:rsid w:val="005C1331"/>
    <w:rsid w:val="005C3C7F"/>
    <w:rsid w:val="005C78A8"/>
    <w:rsid w:val="005C7F75"/>
    <w:rsid w:val="005D01B4"/>
    <w:rsid w:val="005D0B48"/>
    <w:rsid w:val="005D346C"/>
    <w:rsid w:val="005D40C2"/>
    <w:rsid w:val="005D51C0"/>
    <w:rsid w:val="005D6A87"/>
    <w:rsid w:val="005E2D8D"/>
    <w:rsid w:val="005E3AEC"/>
    <w:rsid w:val="005E5120"/>
    <w:rsid w:val="005E63A7"/>
    <w:rsid w:val="005F282F"/>
    <w:rsid w:val="005F2FB5"/>
    <w:rsid w:val="005F4012"/>
    <w:rsid w:val="005F5A54"/>
    <w:rsid w:val="005F651A"/>
    <w:rsid w:val="00600DB5"/>
    <w:rsid w:val="00601C6B"/>
    <w:rsid w:val="006022FE"/>
    <w:rsid w:val="00602C54"/>
    <w:rsid w:val="00602FC5"/>
    <w:rsid w:val="006033B9"/>
    <w:rsid w:val="006033C0"/>
    <w:rsid w:val="00603495"/>
    <w:rsid w:val="00603667"/>
    <w:rsid w:val="00605948"/>
    <w:rsid w:val="00607BCA"/>
    <w:rsid w:val="00610220"/>
    <w:rsid w:val="00611820"/>
    <w:rsid w:val="00611BBB"/>
    <w:rsid w:val="006122DD"/>
    <w:rsid w:val="00612705"/>
    <w:rsid w:val="00612B82"/>
    <w:rsid w:val="0061574E"/>
    <w:rsid w:val="00615F5B"/>
    <w:rsid w:val="006166C5"/>
    <w:rsid w:val="00616C3D"/>
    <w:rsid w:val="0062025E"/>
    <w:rsid w:val="0062443F"/>
    <w:rsid w:val="00624ED7"/>
    <w:rsid w:val="006269FE"/>
    <w:rsid w:val="00626AA0"/>
    <w:rsid w:val="00632B57"/>
    <w:rsid w:val="006331CF"/>
    <w:rsid w:val="00640A9E"/>
    <w:rsid w:val="006417A6"/>
    <w:rsid w:val="00642A51"/>
    <w:rsid w:val="006432A9"/>
    <w:rsid w:val="00644285"/>
    <w:rsid w:val="00646869"/>
    <w:rsid w:val="00646956"/>
    <w:rsid w:val="00646FA6"/>
    <w:rsid w:val="00647CE6"/>
    <w:rsid w:val="00647E36"/>
    <w:rsid w:val="00651D09"/>
    <w:rsid w:val="00654233"/>
    <w:rsid w:val="00654CB8"/>
    <w:rsid w:val="00655E54"/>
    <w:rsid w:val="006570EB"/>
    <w:rsid w:val="00657982"/>
    <w:rsid w:val="00661063"/>
    <w:rsid w:val="00661D0C"/>
    <w:rsid w:val="00662187"/>
    <w:rsid w:val="00663FDD"/>
    <w:rsid w:val="00664326"/>
    <w:rsid w:val="00664B74"/>
    <w:rsid w:val="00667B24"/>
    <w:rsid w:val="00670C55"/>
    <w:rsid w:val="00670E87"/>
    <w:rsid w:val="00675B7A"/>
    <w:rsid w:val="006760DA"/>
    <w:rsid w:val="006770EB"/>
    <w:rsid w:val="00680388"/>
    <w:rsid w:val="00680646"/>
    <w:rsid w:val="00681B73"/>
    <w:rsid w:val="00682165"/>
    <w:rsid w:val="00683F99"/>
    <w:rsid w:val="00685D5C"/>
    <w:rsid w:val="00685FC1"/>
    <w:rsid w:val="00686DE9"/>
    <w:rsid w:val="0068754D"/>
    <w:rsid w:val="00690C30"/>
    <w:rsid w:val="00694925"/>
    <w:rsid w:val="006953BD"/>
    <w:rsid w:val="00696432"/>
    <w:rsid w:val="0069674D"/>
    <w:rsid w:val="006969CD"/>
    <w:rsid w:val="00696DA0"/>
    <w:rsid w:val="006A3660"/>
    <w:rsid w:val="006A5616"/>
    <w:rsid w:val="006B1612"/>
    <w:rsid w:val="006B1A6C"/>
    <w:rsid w:val="006B287D"/>
    <w:rsid w:val="006B3A1D"/>
    <w:rsid w:val="006B49A9"/>
    <w:rsid w:val="006B4F16"/>
    <w:rsid w:val="006B59D7"/>
    <w:rsid w:val="006C28D3"/>
    <w:rsid w:val="006C2DB5"/>
    <w:rsid w:val="006C433C"/>
    <w:rsid w:val="006C5942"/>
    <w:rsid w:val="006C70AB"/>
    <w:rsid w:val="006C7232"/>
    <w:rsid w:val="006C75DB"/>
    <w:rsid w:val="006D2745"/>
    <w:rsid w:val="006D3F9E"/>
    <w:rsid w:val="006D52AF"/>
    <w:rsid w:val="006D5575"/>
    <w:rsid w:val="006D6764"/>
    <w:rsid w:val="006E01CD"/>
    <w:rsid w:val="006E126F"/>
    <w:rsid w:val="006E1B9E"/>
    <w:rsid w:val="006E1DCC"/>
    <w:rsid w:val="006E2089"/>
    <w:rsid w:val="006E2FC6"/>
    <w:rsid w:val="006E3541"/>
    <w:rsid w:val="006E4C24"/>
    <w:rsid w:val="006E4F44"/>
    <w:rsid w:val="006E7505"/>
    <w:rsid w:val="006F1F0C"/>
    <w:rsid w:val="006F32CB"/>
    <w:rsid w:val="006F3865"/>
    <w:rsid w:val="006F3B1F"/>
    <w:rsid w:val="006F5094"/>
    <w:rsid w:val="0070233B"/>
    <w:rsid w:val="00702CD8"/>
    <w:rsid w:val="00704257"/>
    <w:rsid w:val="00706200"/>
    <w:rsid w:val="00706B9A"/>
    <w:rsid w:val="00707222"/>
    <w:rsid w:val="0071254E"/>
    <w:rsid w:val="007138FF"/>
    <w:rsid w:val="00714E91"/>
    <w:rsid w:val="00714F1F"/>
    <w:rsid w:val="007153A6"/>
    <w:rsid w:val="0072289B"/>
    <w:rsid w:val="00723521"/>
    <w:rsid w:val="00724599"/>
    <w:rsid w:val="00725782"/>
    <w:rsid w:val="0072649D"/>
    <w:rsid w:val="0072682A"/>
    <w:rsid w:val="0072725F"/>
    <w:rsid w:val="0073579C"/>
    <w:rsid w:val="007419AA"/>
    <w:rsid w:val="00741C0F"/>
    <w:rsid w:val="00743015"/>
    <w:rsid w:val="00750DF7"/>
    <w:rsid w:val="00754B4C"/>
    <w:rsid w:val="007676AC"/>
    <w:rsid w:val="00772CA2"/>
    <w:rsid w:val="007730FE"/>
    <w:rsid w:val="00782BD5"/>
    <w:rsid w:val="00784907"/>
    <w:rsid w:val="00784B2E"/>
    <w:rsid w:val="00790566"/>
    <w:rsid w:val="00792F50"/>
    <w:rsid w:val="007930EB"/>
    <w:rsid w:val="00796524"/>
    <w:rsid w:val="00796C69"/>
    <w:rsid w:val="00797020"/>
    <w:rsid w:val="007A1519"/>
    <w:rsid w:val="007A352D"/>
    <w:rsid w:val="007A4B3F"/>
    <w:rsid w:val="007A4CE6"/>
    <w:rsid w:val="007A52D9"/>
    <w:rsid w:val="007A7978"/>
    <w:rsid w:val="007A7DA8"/>
    <w:rsid w:val="007B2ACC"/>
    <w:rsid w:val="007B2D0D"/>
    <w:rsid w:val="007B4F88"/>
    <w:rsid w:val="007B648E"/>
    <w:rsid w:val="007C0D31"/>
    <w:rsid w:val="007C197A"/>
    <w:rsid w:val="007C2896"/>
    <w:rsid w:val="007C4E96"/>
    <w:rsid w:val="007C533E"/>
    <w:rsid w:val="007D05F6"/>
    <w:rsid w:val="007D08D0"/>
    <w:rsid w:val="007D0ABF"/>
    <w:rsid w:val="007D185B"/>
    <w:rsid w:val="007D23C0"/>
    <w:rsid w:val="007D23F4"/>
    <w:rsid w:val="007D2816"/>
    <w:rsid w:val="007D31D2"/>
    <w:rsid w:val="007D3786"/>
    <w:rsid w:val="007D3C97"/>
    <w:rsid w:val="007D3D9F"/>
    <w:rsid w:val="007D5168"/>
    <w:rsid w:val="007D5769"/>
    <w:rsid w:val="007E06A8"/>
    <w:rsid w:val="007E0887"/>
    <w:rsid w:val="007E141D"/>
    <w:rsid w:val="007E1465"/>
    <w:rsid w:val="007E3200"/>
    <w:rsid w:val="007E3517"/>
    <w:rsid w:val="007E4775"/>
    <w:rsid w:val="007E4907"/>
    <w:rsid w:val="007E5F06"/>
    <w:rsid w:val="007E6584"/>
    <w:rsid w:val="007E68A1"/>
    <w:rsid w:val="007E6D6D"/>
    <w:rsid w:val="007E7960"/>
    <w:rsid w:val="007F0148"/>
    <w:rsid w:val="007F3061"/>
    <w:rsid w:val="007F31CD"/>
    <w:rsid w:val="007F4696"/>
    <w:rsid w:val="007F4CAF"/>
    <w:rsid w:val="007F7151"/>
    <w:rsid w:val="007F7604"/>
    <w:rsid w:val="007F76B3"/>
    <w:rsid w:val="007F7DC6"/>
    <w:rsid w:val="00800769"/>
    <w:rsid w:val="00805C61"/>
    <w:rsid w:val="00806702"/>
    <w:rsid w:val="00807292"/>
    <w:rsid w:val="008113D3"/>
    <w:rsid w:val="00811515"/>
    <w:rsid w:val="008166B6"/>
    <w:rsid w:val="008170D6"/>
    <w:rsid w:val="008171E5"/>
    <w:rsid w:val="008179CE"/>
    <w:rsid w:val="00822229"/>
    <w:rsid w:val="008224B3"/>
    <w:rsid w:val="00823BD6"/>
    <w:rsid w:val="008270AC"/>
    <w:rsid w:val="00833479"/>
    <w:rsid w:val="008335F4"/>
    <w:rsid w:val="008339D1"/>
    <w:rsid w:val="00834758"/>
    <w:rsid w:val="00834AAB"/>
    <w:rsid w:val="008367C8"/>
    <w:rsid w:val="0083691E"/>
    <w:rsid w:val="0083706C"/>
    <w:rsid w:val="00843162"/>
    <w:rsid w:val="00843274"/>
    <w:rsid w:val="00844885"/>
    <w:rsid w:val="00844D2C"/>
    <w:rsid w:val="008467F6"/>
    <w:rsid w:val="0084743C"/>
    <w:rsid w:val="00852583"/>
    <w:rsid w:val="0085337B"/>
    <w:rsid w:val="00855DCB"/>
    <w:rsid w:val="008562D5"/>
    <w:rsid w:val="008577AA"/>
    <w:rsid w:val="00857EF7"/>
    <w:rsid w:val="00862B98"/>
    <w:rsid w:val="00863F87"/>
    <w:rsid w:val="00864953"/>
    <w:rsid w:val="008651CB"/>
    <w:rsid w:val="008651D6"/>
    <w:rsid w:val="00865B97"/>
    <w:rsid w:val="00867C3E"/>
    <w:rsid w:val="00870F2B"/>
    <w:rsid w:val="00872D83"/>
    <w:rsid w:val="0087546B"/>
    <w:rsid w:val="00875E85"/>
    <w:rsid w:val="008765E9"/>
    <w:rsid w:val="008766AD"/>
    <w:rsid w:val="00877AED"/>
    <w:rsid w:val="00877C34"/>
    <w:rsid w:val="00880BBB"/>
    <w:rsid w:val="00880C5F"/>
    <w:rsid w:val="008823CF"/>
    <w:rsid w:val="00885C3F"/>
    <w:rsid w:val="00885D60"/>
    <w:rsid w:val="00886D41"/>
    <w:rsid w:val="00886F6F"/>
    <w:rsid w:val="00890BA6"/>
    <w:rsid w:val="00890DDE"/>
    <w:rsid w:val="008930E7"/>
    <w:rsid w:val="00893201"/>
    <w:rsid w:val="008932BC"/>
    <w:rsid w:val="008A0559"/>
    <w:rsid w:val="008A0E23"/>
    <w:rsid w:val="008A0EF1"/>
    <w:rsid w:val="008A1ABF"/>
    <w:rsid w:val="008A773D"/>
    <w:rsid w:val="008B06E7"/>
    <w:rsid w:val="008B0D1F"/>
    <w:rsid w:val="008B4547"/>
    <w:rsid w:val="008B51D6"/>
    <w:rsid w:val="008B73FB"/>
    <w:rsid w:val="008B743B"/>
    <w:rsid w:val="008B7A7A"/>
    <w:rsid w:val="008B7CED"/>
    <w:rsid w:val="008B7E3A"/>
    <w:rsid w:val="008C058B"/>
    <w:rsid w:val="008C2ADF"/>
    <w:rsid w:val="008C2C81"/>
    <w:rsid w:val="008C321D"/>
    <w:rsid w:val="008C62ED"/>
    <w:rsid w:val="008D0035"/>
    <w:rsid w:val="008D20F7"/>
    <w:rsid w:val="008D54CD"/>
    <w:rsid w:val="008D5ADE"/>
    <w:rsid w:val="008D76AB"/>
    <w:rsid w:val="008E2853"/>
    <w:rsid w:val="008E403E"/>
    <w:rsid w:val="008E4655"/>
    <w:rsid w:val="008E4EB1"/>
    <w:rsid w:val="008F08E6"/>
    <w:rsid w:val="008F3AA5"/>
    <w:rsid w:val="008F5F49"/>
    <w:rsid w:val="008F606E"/>
    <w:rsid w:val="008F7A41"/>
    <w:rsid w:val="009002A4"/>
    <w:rsid w:val="00900341"/>
    <w:rsid w:val="00900B53"/>
    <w:rsid w:val="00901349"/>
    <w:rsid w:val="009038A7"/>
    <w:rsid w:val="009039B3"/>
    <w:rsid w:val="00904B88"/>
    <w:rsid w:val="009116DC"/>
    <w:rsid w:val="00913BF1"/>
    <w:rsid w:val="00913D8B"/>
    <w:rsid w:val="00914F6B"/>
    <w:rsid w:val="00915CC9"/>
    <w:rsid w:val="0091683D"/>
    <w:rsid w:val="00916A11"/>
    <w:rsid w:val="00917FAD"/>
    <w:rsid w:val="00922DDA"/>
    <w:rsid w:val="00923963"/>
    <w:rsid w:val="0092567F"/>
    <w:rsid w:val="00927B63"/>
    <w:rsid w:val="00930D51"/>
    <w:rsid w:val="00931B09"/>
    <w:rsid w:val="00932514"/>
    <w:rsid w:val="0093365D"/>
    <w:rsid w:val="00935412"/>
    <w:rsid w:val="00935500"/>
    <w:rsid w:val="00941BDD"/>
    <w:rsid w:val="00941CCF"/>
    <w:rsid w:val="0094293A"/>
    <w:rsid w:val="00943A30"/>
    <w:rsid w:val="00943A59"/>
    <w:rsid w:val="00944CA9"/>
    <w:rsid w:val="00945BDE"/>
    <w:rsid w:val="00946AF6"/>
    <w:rsid w:val="00946D0F"/>
    <w:rsid w:val="00950A43"/>
    <w:rsid w:val="009535E3"/>
    <w:rsid w:val="009542AE"/>
    <w:rsid w:val="00955AFC"/>
    <w:rsid w:val="0096132C"/>
    <w:rsid w:val="00963653"/>
    <w:rsid w:val="00963DD3"/>
    <w:rsid w:val="00964275"/>
    <w:rsid w:val="009656B1"/>
    <w:rsid w:val="00967B73"/>
    <w:rsid w:val="00970031"/>
    <w:rsid w:val="00970735"/>
    <w:rsid w:val="00971710"/>
    <w:rsid w:val="00971FC3"/>
    <w:rsid w:val="009726BC"/>
    <w:rsid w:val="009744CC"/>
    <w:rsid w:val="00974534"/>
    <w:rsid w:val="00980CE8"/>
    <w:rsid w:val="00981F3B"/>
    <w:rsid w:val="00983887"/>
    <w:rsid w:val="00986865"/>
    <w:rsid w:val="00986C68"/>
    <w:rsid w:val="00991788"/>
    <w:rsid w:val="00991C6D"/>
    <w:rsid w:val="00992114"/>
    <w:rsid w:val="00992C3C"/>
    <w:rsid w:val="0099687D"/>
    <w:rsid w:val="00997F76"/>
    <w:rsid w:val="009A0AF2"/>
    <w:rsid w:val="009A1229"/>
    <w:rsid w:val="009A2EE4"/>
    <w:rsid w:val="009A4C38"/>
    <w:rsid w:val="009B02B2"/>
    <w:rsid w:val="009B330E"/>
    <w:rsid w:val="009B5666"/>
    <w:rsid w:val="009B692A"/>
    <w:rsid w:val="009C0656"/>
    <w:rsid w:val="009C1DFD"/>
    <w:rsid w:val="009C20A8"/>
    <w:rsid w:val="009C3765"/>
    <w:rsid w:val="009C3C17"/>
    <w:rsid w:val="009C6176"/>
    <w:rsid w:val="009D196C"/>
    <w:rsid w:val="009D20D8"/>
    <w:rsid w:val="009D34FE"/>
    <w:rsid w:val="009D5D5B"/>
    <w:rsid w:val="009E2691"/>
    <w:rsid w:val="009E5356"/>
    <w:rsid w:val="009E5EC5"/>
    <w:rsid w:val="009E7411"/>
    <w:rsid w:val="009F1A86"/>
    <w:rsid w:val="009F1F18"/>
    <w:rsid w:val="009F61C1"/>
    <w:rsid w:val="009F64F8"/>
    <w:rsid w:val="009F6982"/>
    <w:rsid w:val="009F6EB2"/>
    <w:rsid w:val="009F731E"/>
    <w:rsid w:val="00A001CE"/>
    <w:rsid w:val="00A00ECE"/>
    <w:rsid w:val="00A013E3"/>
    <w:rsid w:val="00A0146A"/>
    <w:rsid w:val="00A01CC2"/>
    <w:rsid w:val="00A02729"/>
    <w:rsid w:val="00A02E9F"/>
    <w:rsid w:val="00A03EF0"/>
    <w:rsid w:val="00A057B3"/>
    <w:rsid w:val="00A06429"/>
    <w:rsid w:val="00A06C2F"/>
    <w:rsid w:val="00A1049B"/>
    <w:rsid w:val="00A11CEC"/>
    <w:rsid w:val="00A13449"/>
    <w:rsid w:val="00A153CB"/>
    <w:rsid w:val="00A21D65"/>
    <w:rsid w:val="00A25267"/>
    <w:rsid w:val="00A25D9E"/>
    <w:rsid w:val="00A267DF"/>
    <w:rsid w:val="00A30E28"/>
    <w:rsid w:val="00A3233E"/>
    <w:rsid w:val="00A331A5"/>
    <w:rsid w:val="00A33C96"/>
    <w:rsid w:val="00A35BD8"/>
    <w:rsid w:val="00A36673"/>
    <w:rsid w:val="00A36AD8"/>
    <w:rsid w:val="00A3789C"/>
    <w:rsid w:val="00A40A7E"/>
    <w:rsid w:val="00A41986"/>
    <w:rsid w:val="00A4380B"/>
    <w:rsid w:val="00A44F83"/>
    <w:rsid w:val="00A45144"/>
    <w:rsid w:val="00A45457"/>
    <w:rsid w:val="00A46E2C"/>
    <w:rsid w:val="00A47C73"/>
    <w:rsid w:val="00A508B0"/>
    <w:rsid w:val="00A51E90"/>
    <w:rsid w:val="00A52135"/>
    <w:rsid w:val="00A524EF"/>
    <w:rsid w:val="00A53FB6"/>
    <w:rsid w:val="00A547E7"/>
    <w:rsid w:val="00A55DC7"/>
    <w:rsid w:val="00A56BFD"/>
    <w:rsid w:val="00A5722F"/>
    <w:rsid w:val="00A62457"/>
    <w:rsid w:val="00A62E91"/>
    <w:rsid w:val="00A633A7"/>
    <w:rsid w:val="00A63536"/>
    <w:rsid w:val="00A636AB"/>
    <w:rsid w:val="00A63EE1"/>
    <w:rsid w:val="00A64D55"/>
    <w:rsid w:val="00A70B79"/>
    <w:rsid w:val="00A70F4E"/>
    <w:rsid w:val="00A74780"/>
    <w:rsid w:val="00A7551E"/>
    <w:rsid w:val="00A75C06"/>
    <w:rsid w:val="00A767EB"/>
    <w:rsid w:val="00A778BD"/>
    <w:rsid w:val="00A81A75"/>
    <w:rsid w:val="00A81D49"/>
    <w:rsid w:val="00A81DB7"/>
    <w:rsid w:val="00A84C08"/>
    <w:rsid w:val="00A87878"/>
    <w:rsid w:val="00A90C55"/>
    <w:rsid w:val="00A9263F"/>
    <w:rsid w:val="00A93253"/>
    <w:rsid w:val="00A954E1"/>
    <w:rsid w:val="00A96A2E"/>
    <w:rsid w:val="00A97DC1"/>
    <w:rsid w:val="00AA2433"/>
    <w:rsid w:val="00AA3744"/>
    <w:rsid w:val="00AA3E7F"/>
    <w:rsid w:val="00AA3EAF"/>
    <w:rsid w:val="00AA6568"/>
    <w:rsid w:val="00AB0B5F"/>
    <w:rsid w:val="00AB22A8"/>
    <w:rsid w:val="00AB368F"/>
    <w:rsid w:val="00AB3D6E"/>
    <w:rsid w:val="00AB7F0F"/>
    <w:rsid w:val="00AC2B8A"/>
    <w:rsid w:val="00AC459D"/>
    <w:rsid w:val="00AC4ED7"/>
    <w:rsid w:val="00AC5C86"/>
    <w:rsid w:val="00AD00E3"/>
    <w:rsid w:val="00AD180A"/>
    <w:rsid w:val="00AD2A4F"/>
    <w:rsid w:val="00AD41F2"/>
    <w:rsid w:val="00AD50AF"/>
    <w:rsid w:val="00AD6CA1"/>
    <w:rsid w:val="00AE0625"/>
    <w:rsid w:val="00AE07C0"/>
    <w:rsid w:val="00AE17C2"/>
    <w:rsid w:val="00AE2846"/>
    <w:rsid w:val="00AE2E26"/>
    <w:rsid w:val="00AE47A9"/>
    <w:rsid w:val="00AE554D"/>
    <w:rsid w:val="00AE76DD"/>
    <w:rsid w:val="00AE7DB8"/>
    <w:rsid w:val="00AF12F0"/>
    <w:rsid w:val="00AF24E8"/>
    <w:rsid w:val="00AF65F8"/>
    <w:rsid w:val="00AF660B"/>
    <w:rsid w:val="00AF6732"/>
    <w:rsid w:val="00B0040C"/>
    <w:rsid w:val="00B00AE8"/>
    <w:rsid w:val="00B01F26"/>
    <w:rsid w:val="00B051D7"/>
    <w:rsid w:val="00B056FD"/>
    <w:rsid w:val="00B104DE"/>
    <w:rsid w:val="00B109D2"/>
    <w:rsid w:val="00B11362"/>
    <w:rsid w:val="00B1308F"/>
    <w:rsid w:val="00B136CC"/>
    <w:rsid w:val="00B1453D"/>
    <w:rsid w:val="00B14BE5"/>
    <w:rsid w:val="00B16A1B"/>
    <w:rsid w:val="00B17B07"/>
    <w:rsid w:val="00B22DC4"/>
    <w:rsid w:val="00B23840"/>
    <w:rsid w:val="00B2479B"/>
    <w:rsid w:val="00B2495A"/>
    <w:rsid w:val="00B25A79"/>
    <w:rsid w:val="00B26A48"/>
    <w:rsid w:val="00B307A9"/>
    <w:rsid w:val="00B307E7"/>
    <w:rsid w:val="00B311D0"/>
    <w:rsid w:val="00B3134E"/>
    <w:rsid w:val="00B323F3"/>
    <w:rsid w:val="00B343AA"/>
    <w:rsid w:val="00B34829"/>
    <w:rsid w:val="00B34A82"/>
    <w:rsid w:val="00B37176"/>
    <w:rsid w:val="00B400E6"/>
    <w:rsid w:val="00B447C8"/>
    <w:rsid w:val="00B44F26"/>
    <w:rsid w:val="00B45E43"/>
    <w:rsid w:val="00B45FE7"/>
    <w:rsid w:val="00B460F8"/>
    <w:rsid w:val="00B46228"/>
    <w:rsid w:val="00B51A83"/>
    <w:rsid w:val="00B564F4"/>
    <w:rsid w:val="00B56668"/>
    <w:rsid w:val="00B578E3"/>
    <w:rsid w:val="00B61C84"/>
    <w:rsid w:val="00B649B1"/>
    <w:rsid w:val="00B727A0"/>
    <w:rsid w:val="00B7534C"/>
    <w:rsid w:val="00B82E3E"/>
    <w:rsid w:val="00B8316D"/>
    <w:rsid w:val="00B83554"/>
    <w:rsid w:val="00B858D7"/>
    <w:rsid w:val="00B864B0"/>
    <w:rsid w:val="00B86CDA"/>
    <w:rsid w:val="00B90029"/>
    <w:rsid w:val="00B9107E"/>
    <w:rsid w:val="00B91736"/>
    <w:rsid w:val="00B9291A"/>
    <w:rsid w:val="00B97110"/>
    <w:rsid w:val="00B973B5"/>
    <w:rsid w:val="00BA0EA3"/>
    <w:rsid w:val="00BA19A6"/>
    <w:rsid w:val="00BA25AC"/>
    <w:rsid w:val="00BA3261"/>
    <w:rsid w:val="00BA35D1"/>
    <w:rsid w:val="00BA3B79"/>
    <w:rsid w:val="00BA45E1"/>
    <w:rsid w:val="00BA50AF"/>
    <w:rsid w:val="00BA5665"/>
    <w:rsid w:val="00BA6B6D"/>
    <w:rsid w:val="00BB10FD"/>
    <w:rsid w:val="00BB18FF"/>
    <w:rsid w:val="00BB1B9B"/>
    <w:rsid w:val="00BB247B"/>
    <w:rsid w:val="00BB351F"/>
    <w:rsid w:val="00BB3D2B"/>
    <w:rsid w:val="00BB4DCB"/>
    <w:rsid w:val="00BB50A1"/>
    <w:rsid w:val="00BB5469"/>
    <w:rsid w:val="00BC0047"/>
    <w:rsid w:val="00BC2761"/>
    <w:rsid w:val="00BC5A89"/>
    <w:rsid w:val="00BD21A2"/>
    <w:rsid w:val="00BD3DF5"/>
    <w:rsid w:val="00BD4016"/>
    <w:rsid w:val="00BD5195"/>
    <w:rsid w:val="00BD5597"/>
    <w:rsid w:val="00BD69A4"/>
    <w:rsid w:val="00BE16A0"/>
    <w:rsid w:val="00BE3C83"/>
    <w:rsid w:val="00BE3F0E"/>
    <w:rsid w:val="00BE6042"/>
    <w:rsid w:val="00BE778B"/>
    <w:rsid w:val="00BE78B3"/>
    <w:rsid w:val="00BF346D"/>
    <w:rsid w:val="00BF5B62"/>
    <w:rsid w:val="00BF6288"/>
    <w:rsid w:val="00C003D2"/>
    <w:rsid w:val="00C006C0"/>
    <w:rsid w:val="00C01DE4"/>
    <w:rsid w:val="00C068C9"/>
    <w:rsid w:val="00C06EF8"/>
    <w:rsid w:val="00C07E87"/>
    <w:rsid w:val="00C1001F"/>
    <w:rsid w:val="00C10196"/>
    <w:rsid w:val="00C10FB3"/>
    <w:rsid w:val="00C12C4D"/>
    <w:rsid w:val="00C12D4F"/>
    <w:rsid w:val="00C12F67"/>
    <w:rsid w:val="00C14C20"/>
    <w:rsid w:val="00C1571F"/>
    <w:rsid w:val="00C15AD4"/>
    <w:rsid w:val="00C16BE6"/>
    <w:rsid w:val="00C21679"/>
    <w:rsid w:val="00C21914"/>
    <w:rsid w:val="00C23499"/>
    <w:rsid w:val="00C24C12"/>
    <w:rsid w:val="00C26712"/>
    <w:rsid w:val="00C27243"/>
    <w:rsid w:val="00C32084"/>
    <w:rsid w:val="00C325EE"/>
    <w:rsid w:val="00C354A2"/>
    <w:rsid w:val="00C35870"/>
    <w:rsid w:val="00C35E2A"/>
    <w:rsid w:val="00C360A3"/>
    <w:rsid w:val="00C36817"/>
    <w:rsid w:val="00C40740"/>
    <w:rsid w:val="00C40965"/>
    <w:rsid w:val="00C430E2"/>
    <w:rsid w:val="00C436C0"/>
    <w:rsid w:val="00C44463"/>
    <w:rsid w:val="00C46051"/>
    <w:rsid w:val="00C54821"/>
    <w:rsid w:val="00C5585F"/>
    <w:rsid w:val="00C6025E"/>
    <w:rsid w:val="00C60A2B"/>
    <w:rsid w:val="00C61FBB"/>
    <w:rsid w:val="00C644F5"/>
    <w:rsid w:val="00C64AFA"/>
    <w:rsid w:val="00C67970"/>
    <w:rsid w:val="00C70779"/>
    <w:rsid w:val="00C70EC2"/>
    <w:rsid w:val="00C71F9B"/>
    <w:rsid w:val="00C736EB"/>
    <w:rsid w:val="00C73CB3"/>
    <w:rsid w:val="00C73E60"/>
    <w:rsid w:val="00C81BAB"/>
    <w:rsid w:val="00C820E1"/>
    <w:rsid w:val="00C82355"/>
    <w:rsid w:val="00C8314B"/>
    <w:rsid w:val="00C83A3D"/>
    <w:rsid w:val="00C83EC9"/>
    <w:rsid w:val="00C8455B"/>
    <w:rsid w:val="00C84739"/>
    <w:rsid w:val="00C862D5"/>
    <w:rsid w:val="00C86630"/>
    <w:rsid w:val="00C86B56"/>
    <w:rsid w:val="00C86E0A"/>
    <w:rsid w:val="00C90B67"/>
    <w:rsid w:val="00C91C28"/>
    <w:rsid w:val="00C934E1"/>
    <w:rsid w:val="00C94265"/>
    <w:rsid w:val="00C9484D"/>
    <w:rsid w:val="00C95C1A"/>
    <w:rsid w:val="00C9626A"/>
    <w:rsid w:val="00C96692"/>
    <w:rsid w:val="00C974D4"/>
    <w:rsid w:val="00CA01D8"/>
    <w:rsid w:val="00CA0972"/>
    <w:rsid w:val="00CA50DE"/>
    <w:rsid w:val="00CB0623"/>
    <w:rsid w:val="00CB0B19"/>
    <w:rsid w:val="00CB4707"/>
    <w:rsid w:val="00CB5602"/>
    <w:rsid w:val="00CB5704"/>
    <w:rsid w:val="00CB5C3A"/>
    <w:rsid w:val="00CC041E"/>
    <w:rsid w:val="00CC1A70"/>
    <w:rsid w:val="00CC2E05"/>
    <w:rsid w:val="00CC41CF"/>
    <w:rsid w:val="00CC6863"/>
    <w:rsid w:val="00CC79A6"/>
    <w:rsid w:val="00CD32AD"/>
    <w:rsid w:val="00CD4E50"/>
    <w:rsid w:val="00CD667E"/>
    <w:rsid w:val="00CD70C8"/>
    <w:rsid w:val="00CD7BB8"/>
    <w:rsid w:val="00CE0826"/>
    <w:rsid w:val="00CE0D86"/>
    <w:rsid w:val="00CE17E3"/>
    <w:rsid w:val="00CE223A"/>
    <w:rsid w:val="00CE332B"/>
    <w:rsid w:val="00CE4FC6"/>
    <w:rsid w:val="00CE7774"/>
    <w:rsid w:val="00CF106D"/>
    <w:rsid w:val="00CF2076"/>
    <w:rsid w:val="00CF3529"/>
    <w:rsid w:val="00CF3ED8"/>
    <w:rsid w:val="00CF4486"/>
    <w:rsid w:val="00CF477B"/>
    <w:rsid w:val="00CF4D1F"/>
    <w:rsid w:val="00CF6031"/>
    <w:rsid w:val="00CF61F9"/>
    <w:rsid w:val="00CF7169"/>
    <w:rsid w:val="00CF7A57"/>
    <w:rsid w:val="00D0240D"/>
    <w:rsid w:val="00D04506"/>
    <w:rsid w:val="00D047A0"/>
    <w:rsid w:val="00D056C2"/>
    <w:rsid w:val="00D072F6"/>
    <w:rsid w:val="00D0784B"/>
    <w:rsid w:val="00D07A2D"/>
    <w:rsid w:val="00D07E31"/>
    <w:rsid w:val="00D1089E"/>
    <w:rsid w:val="00D14247"/>
    <w:rsid w:val="00D15365"/>
    <w:rsid w:val="00D15577"/>
    <w:rsid w:val="00D209C6"/>
    <w:rsid w:val="00D23ACF"/>
    <w:rsid w:val="00D25721"/>
    <w:rsid w:val="00D26357"/>
    <w:rsid w:val="00D273DD"/>
    <w:rsid w:val="00D275F0"/>
    <w:rsid w:val="00D27B33"/>
    <w:rsid w:val="00D3303A"/>
    <w:rsid w:val="00D33D7A"/>
    <w:rsid w:val="00D344AD"/>
    <w:rsid w:val="00D3555F"/>
    <w:rsid w:val="00D35582"/>
    <w:rsid w:val="00D40A93"/>
    <w:rsid w:val="00D42BD5"/>
    <w:rsid w:val="00D4432F"/>
    <w:rsid w:val="00D4501D"/>
    <w:rsid w:val="00D454FA"/>
    <w:rsid w:val="00D4681B"/>
    <w:rsid w:val="00D46BAD"/>
    <w:rsid w:val="00D47ADE"/>
    <w:rsid w:val="00D47F18"/>
    <w:rsid w:val="00D501C3"/>
    <w:rsid w:val="00D51E24"/>
    <w:rsid w:val="00D52114"/>
    <w:rsid w:val="00D53FEE"/>
    <w:rsid w:val="00D54059"/>
    <w:rsid w:val="00D54173"/>
    <w:rsid w:val="00D542D7"/>
    <w:rsid w:val="00D55438"/>
    <w:rsid w:val="00D57377"/>
    <w:rsid w:val="00D629A6"/>
    <w:rsid w:val="00D6320B"/>
    <w:rsid w:val="00D6464D"/>
    <w:rsid w:val="00D65569"/>
    <w:rsid w:val="00D6670F"/>
    <w:rsid w:val="00D66E6F"/>
    <w:rsid w:val="00D672F9"/>
    <w:rsid w:val="00D725D2"/>
    <w:rsid w:val="00D72B6E"/>
    <w:rsid w:val="00D7333A"/>
    <w:rsid w:val="00D7371E"/>
    <w:rsid w:val="00D737C3"/>
    <w:rsid w:val="00D75EDC"/>
    <w:rsid w:val="00D76377"/>
    <w:rsid w:val="00D76BBB"/>
    <w:rsid w:val="00D82553"/>
    <w:rsid w:val="00D82EC0"/>
    <w:rsid w:val="00D8310C"/>
    <w:rsid w:val="00D839DE"/>
    <w:rsid w:val="00D83EE5"/>
    <w:rsid w:val="00D86CF7"/>
    <w:rsid w:val="00D87605"/>
    <w:rsid w:val="00D90371"/>
    <w:rsid w:val="00D909E3"/>
    <w:rsid w:val="00D9107C"/>
    <w:rsid w:val="00D9176D"/>
    <w:rsid w:val="00D93F88"/>
    <w:rsid w:val="00D9426A"/>
    <w:rsid w:val="00D9733E"/>
    <w:rsid w:val="00DA3672"/>
    <w:rsid w:val="00DA4561"/>
    <w:rsid w:val="00DA4D61"/>
    <w:rsid w:val="00DA5EF4"/>
    <w:rsid w:val="00DB1438"/>
    <w:rsid w:val="00DB1B2C"/>
    <w:rsid w:val="00DB3C62"/>
    <w:rsid w:val="00DB73E5"/>
    <w:rsid w:val="00DC07AF"/>
    <w:rsid w:val="00DC0866"/>
    <w:rsid w:val="00DC0E88"/>
    <w:rsid w:val="00DC1DF9"/>
    <w:rsid w:val="00DC1F65"/>
    <w:rsid w:val="00DC2163"/>
    <w:rsid w:val="00DC2D2F"/>
    <w:rsid w:val="00DC49CE"/>
    <w:rsid w:val="00DC5E83"/>
    <w:rsid w:val="00DC7B03"/>
    <w:rsid w:val="00DC7F5B"/>
    <w:rsid w:val="00DD3FB0"/>
    <w:rsid w:val="00DD56C9"/>
    <w:rsid w:val="00DD6142"/>
    <w:rsid w:val="00DD618C"/>
    <w:rsid w:val="00DE0D7C"/>
    <w:rsid w:val="00DE0FE4"/>
    <w:rsid w:val="00DE14A0"/>
    <w:rsid w:val="00DE4B43"/>
    <w:rsid w:val="00DE4BD4"/>
    <w:rsid w:val="00DE4D68"/>
    <w:rsid w:val="00DE50D5"/>
    <w:rsid w:val="00DE556B"/>
    <w:rsid w:val="00DE7B41"/>
    <w:rsid w:val="00DF0FF5"/>
    <w:rsid w:val="00DF2335"/>
    <w:rsid w:val="00DF2FE2"/>
    <w:rsid w:val="00DF309E"/>
    <w:rsid w:val="00DF4A63"/>
    <w:rsid w:val="00DF4EB5"/>
    <w:rsid w:val="00DF6131"/>
    <w:rsid w:val="00E01AF3"/>
    <w:rsid w:val="00E0288B"/>
    <w:rsid w:val="00E02F30"/>
    <w:rsid w:val="00E049AB"/>
    <w:rsid w:val="00E061B4"/>
    <w:rsid w:val="00E07E98"/>
    <w:rsid w:val="00E10A47"/>
    <w:rsid w:val="00E1177E"/>
    <w:rsid w:val="00E1251F"/>
    <w:rsid w:val="00E13FB8"/>
    <w:rsid w:val="00E16C52"/>
    <w:rsid w:val="00E175F5"/>
    <w:rsid w:val="00E202AD"/>
    <w:rsid w:val="00E20CB6"/>
    <w:rsid w:val="00E22E42"/>
    <w:rsid w:val="00E24C9C"/>
    <w:rsid w:val="00E25222"/>
    <w:rsid w:val="00E27282"/>
    <w:rsid w:val="00E3300C"/>
    <w:rsid w:val="00E41EDA"/>
    <w:rsid w:val="00E43921"/>
    <w:rsid w:val="00E4452B"/>
    <w:rsid w:val="00E445DA"/>
    <w:rsid w:val="00E47295"/>
    <w:rsid w:val="00E517DB"/>
    <w:rsid w:val="00E53AC9"/>
    <w:rsid w:val="00E53F40"/>
    <w:rsid w:val="00E629AE"/>
    <w:rsid w:val="00E63FFB"/>
    <w:rsid w:val="00E65FDB"/>
    <w:rsid w:val="00E72A17"/>
    <w:rsid w:val="00E72AD2"/>
    <w:rsid w:val="00E7306E"/>
    <w:rsid w:val="00E7348F"/>
    <w:rsid w:val="00E73FE1"/>
    <w:rsid w:val="00E75ADD"/>
    <w:rsid w:val="00E7747D"/>
    <w:rsid w:val="00E80C39"/>
    <w:rsid w:val="00E82669"/>
    <w:rsid w:val="00E82D06"/>
    <w:rsid w:val="00E84FAB"/>
    <w:rsid w:val="00E851CC"/>
    <w:rsid w:val="00E91991"/>
    <w:rsid w:val="00E91A12"/>
    <w:rsid w:val="00E92B50"/>
    <w:rsid w:val="00E93CC6"/>
    <w:rsid w:val="00E9455E"/>
    <w:rsid w:val="00E94E13"/>
    <w:rsid w:val="00E95001"/>
    <w:rsid w:val="00E95F37"/>
    <w:rsid w:val="00EA03E6"/>
    <w:rsid w:val="00EA0BDC"/>
    <w:rsid w:val="00EA2075"/>
    <w:rsid w:val="00EA3E0E"/>
    <w:rsid w:val="00EB142E"/>
    <w:rsid w:val="00EB4BD2"/>
    <w:rsid w:val="00EB4DBF"/>
    <w:rsid w:val="00EB7301"/>
    <w:rsid w:val="00EB74BE"/>
    <w:rsid w:val="00EB7A5C"/>
    <w:rsid w:val="00EC42BA"/>
    <w:rsid w:val="00EC4593"/>
    <w:rsid w:val="00EC5FF7"/>
    <w:rsid w:val="00ED1BE3"/>
    <w:rsid w:val="00ED2377"/>
    <w:rsid w:val="00ED2941"/>
    <w:rsid w:val="00ED2E83"/>
    <w:rsid w:val="00ED5651"/>
    <w:rsid w:val="00ED6B91"/>
    <w:rsid w:val="00EE20E0"/>
    <w:rsid w:val="00EE26C7"/>
    <w:rsid w:val="00EE2A11"/>
    <w:rsid w:val="00EE6988"/>
    <w:rsid w:val="00EE7DC2"/>
    <w:rsid w:val="00EF0DCE"/>
    <w:rsid w:val="00EF17A2"/>
    <w:rsid w:val="00EF3A9B"/>
    <w:rsid w:val="00EF4989"/>
    <w:rsid w:val="00EF6D98"/>
    <w:rsid w:val="00EF7419"/>
    <w:rsid w:val="00F01846"/>
    <w:rsid w:val="00F0241E"/>
    <w:rsid w:val="00F045D8"/>
    <w:rsid w:val="00F04EC5"/>
    <w:rsid w:val="00F10950"/>
    <w:rsid w:val="00F10D1A"/>
    <w:rsid w:val="00F10F90"/>
    <w:rsid w:val="00F111E6"/>
    <w:rsid w:val="00F11799"/>
    <w:rsid w:val="00F12D2D"/>
    <w:rsid w:val="00F12F49"/>
    <w:rsid w:val="00F135CE"/>
    <w:rsid w:val="00F159B3"/>
    <w:rsid w:val="00F15AA0"/>
    <w:rsid w:val="00F16BE1"/>
    <w:rsid w:val="00F17B11"/>
    <w:rsid w:val="00F228BA"/>
    <w:rsid w:val="00F24040"/>
    <w:rsid w:val="00F244AF"/>
    <w:rsid w:val="00F26EEB"/>
    <w:rsid w:val="00F314C1"/>
    <w:rsid w:val="00F31D4A"/>
    <w:rsid w:val="00F330B5"/>
    <w:rsid w:val="00F34FF6"/>
    <w:rsid w:val="00F35D6C"/>
    <w:rsid w:val="00F403F8"/>
    <w:rsid w:val="00F40523"/>
    <w:rsid w:val="00F40945"/>
    <w:rsid w:val="00F4156A"/>
    <w:rsid w:val="00F4247C"/>
    <w:rsid w:val="00F42DB3"/>
    <w:rsid w:val="00F43C31"/>
    <w:rsid w:val="00F44054"/>
    <w:rsid w:val="00F47A62"/>
    <w:rsid w:val="00F50110"/>
    <w:rsid w:val="00F5327C"/>
    <w:rsid w:val="00F539BF"/>
    <w:rsid w:val="00F55588"/>
    <w:rsid w:val="00F56330"/>
    <w:rsid w:val="00F56F9E"/>
    <w:rsid w:val="00F65B2A"/>
    <w:rsid w:val="00F65C63"/>
    <w:rsid w:val="00F71267"/>
    <w:rsid w:val="00F71CFA"/>
    <w:rsid w:val="00F729A1"/>
    <w:rsid w:val="00F72C60"/>
    <w:rsid w:val="00F72DEA"/>
    <w:rsid w:val="00F75097"/>
    <w:rsid w:val="00F752AD"/>
    <w:rsid w:val="00F77B4E"/>
    <w:rsid w:val="00F82908"/>
    <w:rsid w:val="00F83391"/>
    <w:rsid w:val="00F84963"/>
    <w:rsid w:val="00F84FB9"/>
    <w:rsid w:val="00F8574F"/>
    <w:rsid w:val="00F8666B"/>
    <w:rsid w:val="00F86CF9"/>
    <w:rsid w:val="00F877C3"/>
    <w:rsid w:val="00F9038F"/>
    <w:rsid w:val="00F91851"/>
    <w:rsid w:val="00F91E7C"/>
    <w:rsid w:val="00F92AAE"/>
    <w:rsid w:val="00F92DE1"/>
    <w:rsid w:val="00F9732F"/>
    <w:rsid w:val="00FA0C86"/>
    <w:rsid w:val="00FA1FDD"/>
    <w:rsid w:val="00FA25BD"/>
    <w:rsid w:val="00FA2FB0"/>
    <w:rsid w:val="00FA3DEE"/>
    <w:rsid w:val="00FA6BFE"/>
    <w:rsid w:val="00FA7C6E"/>
    <w:rsid w:val="00FB0DAD"/>
    <w:rsid w:val="00FB0E74"/>
    <w:rsid w:val="00FB1310"/>
    <w:rsid w:val="00FB27C2"/>
    <w:rsid w:val="00FB37D2"/>
    <w:rsid w:val="00FB3B87"/>
    <w:rsid w:val="00FB5996"/>
    <w:rsid w:val="00FB6390"/>
    <w:rsid w:val="00FC1402"/>
    <w:rsid w:val="00FC1E52"/>
    <w:rsid w:val="00FC2BC4"/>
    <w:rsid w:val="00FC2C9B"/>
    <w:rsid w:val="00FC60B1"/>
    <w:rsid w:val="00FD15AB"/>
    <w:rsid w:val="00FD2779"/>
    <w:rsid w:val="00FD3E0F"/>
    <w:rsid w:val="00FD50C5"/>
    <w:rsid w:val="00FD61B2"/>
    <w:rsid w:val="00FD6866"/>
    <w:rsid w:val="00FE09DD"/>
    <w:rsid w:val="00FE3E7A"/>
    <w:rsid w:val="00FE41E9"/>
    <w:rsid w:val="00FE4802"/>
    <w:rsid w:val="00FE5BD9"/>
    <w:rsid w:val="00FF17EF"/>
    <w:rsid w:val="00FF2FF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69F99B6"/>
  <w15:docId w15:val="{4A3F5228-ECFD-41E0-A0A4-1D5AAADDAA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09E3"/>
    <w:pPr>
      <w:spacing w:after="0" w:line="240" w:lineRule="auto"/>
    </w:pPr>
    <w:rPr>
      <w:rFonts w:ascii="Arial" w:hAnsi="Arial"/>
    </w:rPr>
  </w:style>
  <w:style w:type="paragraph" w:styleId="Heading1">
    <w:name w:val="heading 1"/>
    <w:aliases w:val="(Chapter Nbr),Section Heading,H1,Heading 1(Report Only),Chapter,Heading 1(Report Only)1,Chapter1,h1,Section,FIAS,DO NOT USE_h1,Level 1 Topic Heading"/>
    <w:basedOn w:val="Normal"/>
    <w:next w:val="Normal"/>
    <w:link w:val="Heading1Char"/>
    <w:uiPriority w:val="9"/>
    <w:qFormat/>
    <w:rsid w:val="00B564F4"/>
    <w:pPr>
      <w:keepNext/>
      <w:keepLines/>
      <w:pageBreakBefore/>
      <w:numPr>
        <w:numId w:val="1"/>
      </w:numPr>
      <w:spacing w:before="360" w:after="120"/>
      <w:ind w:left="360" w:hanging="360"/>
      <w:jc w:val="both"/>
      <w:outlineLvl w:val="0"/>
    </w:pPr>
    <w:rPr>
      <w:rFonts w:ascii="Segoe UI" w:eastAsiaTheme="majorEastAsia" w:hAnsi="Segoe UI" w:cstheme="majorBidi"/>
      <w:b/>
      <w:bCs/>
      <w:caps/>
      <w:snapToGrid w:val="0"/>
      <w:sz w:val="28"/>
    </w:rPr>
  </w:style>
  <w:style w:type="paragraph" w:styleId="Heading2">
    <w:name w:val="heading 2"/>
    <w:aliases w:val="Small Chapter),Reset numbering,H2,Major,l2,h2,h21 + Arial,Justified,Line spacing:  Multiple 1.2 li,Heading 2 Char1,Heading 2 Char Char,Overskrift 2 Tegn Char Char,Method123 sub heading,2,Level 2 Heading,Numbered indent 2,ni2,Hanging 2 Indent"/>
    <w:basedOn w:val="Normal"/>
    <w:next w:val="Normal"/>
    <w:link w:val="Heading2Char"/>
    <w:uiPriority w:val="9"/>
    <w:unhideWhenUsed/>
    <w:qFormat/>
    <w:rsid w:val="00B564F4"/>
    <w:pPr>
      <w:keepNext/>
      <w:keepLines/>
      <w:numPr>
        <w:ilvl w:val="1"/>
        <w:numId w:val="1"/>
      </w:numPr>
      <w:spacing w:before="200" w:after="120"/>
      <w:ind w:left="576"/>
      <w:outlineLvl w:val="1"/>
    </w:pPr>
    <w:rPr>
      <w:rFonts w:ascii="Segoe UI" w:eastAsiaTheme="majorEastAsia" w:hAnsi="Segoe UI" w:cstheme="majorBidi"/>
      <w:b/>
      <w:bCs/>
      <w:caps/>
      <w:sz w:val="26"/>
      <w:szCs w:val="26"/>
    </w:rPr>
  </w:style>
  <w:style w:type="paragraph" w:styleId="Heading3">
    <w:name w:val="heading 3"/>
    <w:aliases w:val="(Appendix Nbr),Level 1 - 1,H3,Heading 3 Char Char,h3,h31, Char"/>
    <w:basedOn w:val="Normal"/>
    <w:next w:val="Normal"/>
    <w:link w:val="Heading3Char"/>
    <w:uiPriority w:val="9"/>
    <w:unhideWhenUsed/>
    <w:qFormat/>
    <w:rsid w:val="00523E85"/>
    <w:pPr>
      <w:keepNext/>
      <w:keepLines/>
      <w:numPr>
        <w:ilvl w:val="2"/>
        <w:numId w:val="1"/>
      </w:numPr>
      <w:spacing w:before="200" w:after="120"/>
      <w:outlineLvl w:val="2"/>
    </w:pPr>
    <w:rPr>
      <w:rFonts w:ascii="Segoe UI" w:eastAsiaTheme="majorEastAsia" w:hAnsi="Segoe UI" w:cstheme="majorBidi"/>
      <w:b/>
      <w:bCs/>
      <w:caps/>
      <w:sz w:val="24"/>
    </w:rPr>
  </w:style>
  <w:style w:type="paragraph" w:styleId="Heading4">
    <w:name w:val="heading 4"/>
    <w:aliases w:val="(Small Appendix),Level 2 - a,H4,4,h4 Char,h41 Char Char Char Char,h4,h41,Heading 4 Char Char"/>
    <w:basedOn w:val="Normal"/>
    <w:next w:val="Normal"/>
    <w:link w:val="Heading4Char"/>
    <w:uiPriority w:val="9"/>
    <w:unhideWhenUsed/>
    <w:qFormat/>
    <w:rsid w:val="00C70EC2"/>
    <w:pPr>
      <w:keepNext/>
      <w:keepLines/>
      <w:numPr>
        <w:ilvl w:val="3"/>
        <w:numId w:val="1"/>
      </w:numPr>
      <w:spacing w:before="200"/>
      <w:outlineLvl w:val="3"/>
    </w:pPr>
    <w:rPr>
      <w:rFonts w:ascii="Segoe UI" w:eastAsiaTheme="majorEastAsia" w:hAnsi="Segoe UI" w:cstheme="majorBidi"/>
      <w:b/>
      <w:bCs/>
      <w:iCs/>
      <w:caps/>
    </w:rPr>
  </w:style>
  <w:style w:type="paragraph" w:styleId="Heading5">
    <w:name w:val="heading 5"/>
    <w:aliases w:val="Body Text (R),Level 3 - i,H5,Heading 5(unused),Heading 5(unused)1,5"/>
    <w:basedOn w:val="Normal"/>
    <w:next w:val="Normal"/>
    <w:link w:val="Heading5Char"/>
    <w:uiPriority w:val="9"/>
    <w:unhideWhenUsed/>
    <w:qFormat/>
    <w:rsid w:val="00600DB5"/>
    <w:pPr>
      <w:keepNext/>
      <w:keepLines/>
      <w:numPr>
        <w:ilvl w:val="4"/>
        <w:numId w:val="1"/>
      </w:numPr>
      <w:spacing w:before="200"/>
      <w:outlineLvl w:val="4"/>
    </w:pPr>
    <w:rPr>
      <w:rFonts w:ascii="Segoe UI" w:eastAsiaTheme="majorEastAsia" w:hAnsi="Segoe UI" w:cstheme="majorBidi"/>
      <w:b/>
      <w:caps/>
      <w:sz w:val="20"/>
    </w:rPr>
  </w:style>
  <w:style w:type="paragraph" w:styleId="Heading6">
    <w:name w:val="heading 6"/>
    <w:aliases w:val="Level 1,Legal Level 1.,H6,6"/>
    <w:basedOn w:val="Normal"/>
    <w:next w:val="Normal"/>
    <w:link w:val="Heading6Char"/>
    <w:uiPriority w:val="9"/>
    <w:unhideWhenUsed/>
    <w:qFormat/>
    <w:rsid w:val="00C1001F"/>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aliases w:val="Level 1.1,Legal Level 1.1.,H7"/>
    <w:basedOn w:val="Normal"/>
    <w:next w:val="Normal"/>
    <w:link w:val="Heading7Char"/>
    <w:uiPriority w:val="9"/>
    <w:unhideWhenUsed/>
    <w:qFormat/>
    <w:rsid w:val="00C1001F"/>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aliases w:val="Level 1.1.1,Legal Level 1.1.1.,H8"/>
    <w:basedOn w:val="Normal"/>
    <w:next w:val="Normal"/>
    <w:link w:val="Heading8Char"/>
    <w:uiPriority w:val="9"/>
    <w:unhideWhenUsed/>
    <w:qFormat/>
    <w:rsid w:val="00C1001F"/>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Level (a),Legal Level 1.1.1.1.,H9"/>
    <w:basedOn w:val="Normal"/>
    <w:next w:val="Normal"/>
    <w:link w:val="Heading9Char"/>
    <w:uiPriority w:val="9"/>
    <w:unhideWhenUsed/>
    <w:qFormat/>
    <w:rsid w:val="00C1001F"/>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Nbr) Char,Section Heading Char,H1 Char,Heading 1(Report Only) Char,Chapter Char,Heading 1(Report Only)1 Char,Chapter1 Char,h1 Char,Section Char,FIAS Char,DO NOT USE_h1 Char,Level 1 Topic Heading Char"/>
    <w:basedOn w:val="DefaultParagraphFont"/>
    <w:link w:val="Heading1"/>
    <w:uiPriority w:val="9"/>
    <w:rsid w:val="00B564F4"/>
    <w:rPr>
      <w:rFonts w:ascii="Segoe UI" w:eastAsiaTheme="majorEastAsia" w:hAnsi="Segoe UI" w:cstheme="majorBidi"/>
      <w:b/>
      <w:bCs/>
      <w:caps/>
      <w:snapToGrid w:val="0"/>
      <w:sz w:val="28"/>
    </w:rPr>
  </w:style>
  <w:style w:type="character" w:customStyle="1" w:styleId="Heading2Char">
    <w:name w:val="Heading 2 Char"/>
    <w:aliases w:val="Small Chapter) Char,Reset numbering Char,H2 Char,Major Char,l2 Char,h2 Char,h21 + Arial Char,Justified Char,Line spacing:  Multiple 1.2 li Char,Heading 2 Char1 Char,Heading 2 Char Char Char,Overskrift 2 Tegn Char Char Char,2 Char,ni2 Char"/>
    <w:basedOn w:val="DefaultParagraphFont"/>
    <w:link w:val="Heading2"/>
    <w:uiPriority w:val="9"/>
    <w:rsid w:val="00B564F4"/>
    <w:rPr>
      <w:rFonts w:ascii="Segoe UI" w:eastAsiaTheme="majorEastAsia" w:hAnsi="Segoe UI" w:cstheme="majorBidi"/>
      <w:b/>
      <w:bCs/>
      <w:caps/>
      <w:sz w:val="26"/>
      <w:szCs w:val="26"/>
    </w:rPr>
  </w:style>
  <w:style w:type="paragraph" w:styleId="Title">
    <w:name w:val="Title"/>
    <w:basedOn w:val="Normal"/>
    <w:next w:val="Normal"/>
    <w:link w:val="TitleChar"/>
    <w:uiPriority w:val="10"/>
    <w:qFormat/>
    <w:rsid w:val="001A6DE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A6DEB"/>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1A6DEB"/>
    <w:pPr>
      <w:tabs>
        <w:tab w:val="center" w:pos="4680"/>
        <w:tab w:val="right" w:pos="9360"/>
      </w:tabs>
    </w:pPr>
  </w:style>
  <w:style w:type="character" w:customStyle="1" w:styleId="HeaderChar">
    <w:name w:val="Header Char"/>
    <w:basedOn w:val="DefaultParagraphFont"/>
    <w:link w:val="Header"/>
    <w:uiPriority w:val="99"/>
    <w:rsid w:val="001A6DEB"/>
    <w:rPr>
      <w:rFonts w:ascii="Arial" w:hAnsi="Arial"/>
    </w:rPr>
  </w:style>
  <w:style w:type="paragraph" w:styleId="Footer">
    <w:name w:val="footer"/>
    <w:basedOn w:val="Normal"/>
    <w:link w:val="FooterChar"/>
    <w:uiPriority w:val="99"/>
    <w:unhideWhenUsed/>
    <w:rsid w:val="001A6DEB"/>
    <w:pPr>
      <w:tabs>
        <w:tab w:val="center" w:pos="4680"/>
        <w:tab w:val="right" w:pos="9360"/>
      </w:tabs>
    </w:pPr>
  </w:style>
  <w:style w:type="character" w:customStyle="1" w:styleId="FooterChar">
    <w:name w:val="Footer Char"/>
    <w:basedOn w:val="DefaultParagraphFont"/>
    <w:link w:val="Footer"/>
    <w:uiPriority w:val="99"/>
    <w:rsid w:val="001A6DEB"/>
    <w:rPr>
      <w:rFonts w:ascii="Arial" w:hAnsi="Arial"/>
    </w:rPr>
  </w:style>
  <w:style w:type="paragraph" w:styleId="BalloonText">
    <w:name w:val="Balloon Text"/>
    <w:basedOn w:val="Normal"/>
    <w:link w:val="BalloonTextChar"/>
    <w:uiPriority w:val="99"/>
    <w:semiHidden/>
    <w:unhideWhenUsed/>
    <w:rsid w:val="001A6DEB"/>
    <w:rPr>
      <w:rFonts w:ascii="Tahoma" w:hAnsi="Tahoma" w:cs="Tahoma"/>
      <w:sz w:val="16"/>
      <w:szCs w:val="16"/>
    </w:rPr>
  </w:style>
  <w:style w:type="character" w:customStyle="1" w:styleId="BalloonTextChar">
    <w:name w:val="Balloon Text Char"/>
    <w:basedOn w:val="DefaultParagraphFont"/>
    <w:link w:val="BalloonText"/>
    <w:uiPriority w:val="99"/>
    <w:semiHidden/>
    <w:rsid w:val="001A6DEB"/>
    <w:rPr>
      <w:rFonts w:ascii="Tahoma" w:hAnsi="Tahoma" w:cs="Tahoma"/>
      <w:sz w:val="16"/>
      <w:szCs w:val="16"/>
    </w:rPr>
  </w:style>
  <w:style w:type="character" w:styleId="Hyperlink">
    <w:name w:val="Hyperlink"/>
    <w:basedOn w:val="DefaultParagraphFont"/>
    <w:uiPriority w:val="99"/>
    <w:rsid w:val="00136436"/>
    <w:rPr>
      <w:color w:val="0000FF"/>
      <w:u w:val="single"/>
    </w:rPr>
  </w:style>
  <w:style w:type="table" w:styleId="TableGrid">
    <w:name w:val="Table Grid"/>
    <w:basedOn w:val="TableNormal"/>
    <w:rsid w:val="00136436"/>
    <w:pPr>
      <w:spacing w:before="60" w:after="6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aliases w:val="(Appendix Nbr) Char,Level 1 - 1 Char,H3 Char,Heading 3 Char Char Char,h3 Char,h31 Char, Char Char"/>
    <w:basedOn w:val="DefaultParagraphFont"/>
    <w:link w:val="Heading3"/>
    <w:uiPriority w:val="9"/>
    <w:rsid w:val="00523E85"/>
    <w:rPr>
      <w:rFonts w:ascii="Segoe UI" w:eastAsiaTheme="majorEastAsia" w:hAnsi="Segoe UI" w:cstheme="majorBidi"/>
      <w:b/>
      <w:bCs/>
      <w:caps/>
      <w:sz w:val="24"/>
    </w:rPr>
  </w:style>
  <w:style w:type="character" w:customStyle="1" w:styleId="Heading4Char">
    <w:name w:val="Heading 4 Char"/>
    <w:aliases w:val="(Small Appendix) Char,Level 2 - a Char,H4 Char,4 Char,h4 Char Char,h41 Char Char Char Char Char,h4 Char1,h41 Char,Heading 4 Char Char Char"/>
    <w:basedOn w:val="DefaultParagraphFont"/>
    <w:link w:val="Heading4"/>
    <w:uiPriority w:val="9"/>
    <w:rsid w:val="00C70EC2"/>
    <w:rPr>
      <w:rFonts w:ascii="Segoe UI" w:eastAsiaTheme="majorEastAsia" w:hAnsi="Segoe UI" w:cstheme="majorBidi"/>
      <w:b/>
      <w:bCs/>
      <w:iCs/>
      <w:caps/>
    </w:rPr>
  </w:style>
  <w:style w:type="character" w:customStyle="1" w:styleId="Heading5Char">
    <w:name w:val="Heading 5 Char"/>
    <w:aliases w:val="Body Text (R) Char,Level 3 - i Char,H5 Char,Heading 5(unused) Char,Heading 5(unused)1 Char,5 Char"/>
    <w:basedOn w:val="DefaultParagraphFont"/>
    <w:link w:val="Heading5"/>
    <w:uiPriority w:val="9"/>
    <w:rsid w:val="00600DB5"/>
    <w:rPr>
      <w:rFonts w:ascii="Segoe UI" w:eastAsiaTheme="majorEastAsia" w:hAnsi="Segoe UI" w:cstheme="majorBidi"/>
      <w:b/>
      <w:caps/>
      <w:sz w:val="20"/>
    </w:rPr>
  </w:style>
  <w:style w:type="character" w:customStyle="1" w:styleId="Heading6Char">
    <w:name w:val="Heading 6 Char"/>
    <w:aliases w:val="Level 1 Char,Legal Level 1. Char,H6 Char,6 Char"/>
    <w:basedOn w:val="DefaultParagraphFont"/>
    <w:link w:val="Heading6"/>
    <w:uiPriority w:val="9"/>
    <w:rsid w:val="00C1001F"/>
    <w:rPr>
      <w:rFonts w:asciiTheme="majorHAnsi" w:eastAsiaTheme="majorEastAsia" w:hAnsiTheme="majorHAnsi" w:cstheme="majorBidi"/>
      <w:i/>
      <w:iCs/>
      <w:color w:val="243F60" w:themeColor="accent1" w:themeShade="7F"/>
    </w:rPr>
  </w:style>
  <w:style w:type="character" w:customStyle="1" w:styleId="Heading7Char">
    <w:name w:val="Heading 7 Char"/>
    <w:aliases w:val="Level 1.1 Char,Legal Level 1.1. Char,H7 Char"/>
    <w:basedOn w:val="DefaultParagraphFont"/>
    <w:link w:val="Heading7"/>
    <w:uiPriority w:val="9"/>
    <w:rsid w:val="00C1001F"/>
    <w:rPr>
      <w:rFonts w:asciiTheme="majorHAnsi" w:eastAsiaTheme="majorEastAsia" w:hAnsiTheme="majorHAnsi" w:cstheme="majorBidi"/>
      <w:i/>
      <w:iCs/>
      <w:color w:val="404040" w:themeColor="text1" w:themeTint="BF"/>
    </w:rPr>
  </w:style>
  <w:style w:type="character" w:customStyle="1" w:styleId="Heading8Char">
    <w:name w:val="Heading 8 Char"/>
    <w:aliases w:val="Level 1.1.1 Char,Legal Level 1.1.1. Char,H8 Char"/>
    <w:basedOn w:val="DefaultParagraphFont"/>
    <w:link w:val="Heading8"/>
    <w:uiPriority w:val="9"/>
    <w:rsid w:val="00C1001F"/>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Level (a) Char,Legal Level 1.1.1.1. Char,H9 Char"/>
    <w:basedOn w:val="DefaultParagraphFont"/>
    <w:link w:val="Heading9"/>
    <w:uiPriority w:val="9"/>
    <w:rsid w:val="00C1001F"/>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2B797C"/>
    <w:pPr>
      <w:pageBreakBefore w:val="0"/>
      <w:numPr>
        <w:numId w:val="0"/>
      </w:numPr>
      <w:spacing w:before="480"/>
      <w:outlineLvl w:val="9"/>
    </w:pPr>
    <w:rPr>
      <w:lang w:eastAsia="ja-JP"/>
    </w:rPr>
  </w:style>
  <w:style w:type="paragraph" w:styleId="TOC1">
    <w:name w:val="toc 1"/>
    <w:basedOn w:val="Normal"/>
    <w:next w:val="Normal"/>
    <w:autoRedefine/>
    <w:uiPriority w:val="39"/>
    <w:unhideWhenUsed/>
    <w:rsid w:val="00E92B50"/>
    <w:pPr>
      <w:tabs>
        <w:tab w:val="left" w:pos="360"/>
        <w:tab w:val="right" w:leader="dot" w:pos="9350"/>
      </w:tabs>
      <w:spacing w:after="100"/>
    </w:pPr>
    <w:rPr>
      <w:rFonts w:ascii="Segoe UI" w:hAnsi="Segoe UI"/>
      <w:b/>
      <w:caps/>
    </w:rPr>
  </w:style>
  <w:style w:type="paragraph" w:styleId="TOC2">
    <w:name w:val="toc 2"/>
    <w:basedOn w:val="Normal"/>
    <w:next w:val="Normal"/>
    <w:autoRedefine/>
    <w:uiPriority w:val="39"/>
    <w:unhideWhenUsed/>
    <w:rsid w:val="00E92B50"/>
    <w:pPr>
      <w:spacing w:after="100"/>
      <w:ind w:left="220"/>
    </w:pPr>
    <w:rPr>
      <w:rFonts w:ascii="Segoe UI" w:hAnsi="Segoe UI"/>
      <w:b/>
      <w:caps/>
      <w:sz w:val="20"/>
    </w:rPr>
  </w:style>
  <w:style w:type="paragraph" w:styleId="TOC3">
    <w:name w:val="toc 3"/>
    <w:basedOn w:val="Normal"/>
    <w:next w:val="Normal"/>
    <w:autoRedefine/>
    <w:uiPriority w:val="39"/>
    <w:unhideWhenUsed/>
    <w:rsid w:val="00E92B50"/>
    <w:pPr>
      <w:spacing w:after="100"/>
      <w:ind w:left="440"/>
    </w:pPr>
    <w:rPr>
      <w:rFonts w:ascii="Segoe UI" w:hAnsi="Segoe UI"/>
      <w:caps/>
      <w:sz w:val="20"/>
    </w:rPr>
  </w:style>
  <w:style w:type="paragraph" w:styleId="NormalIndent">
    <w:name w:val="Normal Indent"/>
    <w:basedOn w:val="Normal"/>
    <w:rsid w:val="008B51D6"/>
    <w:pPr>
      <w:spacing w:before="60" w:after="60"/>
      <w:ind w:left="720"/>
    </w:pPr>
    <w:rPr>
      <w:rFonts w:eastAsia="Times New Roman" w:cs="Times New Roman"/>
      <w:sz w:val="20"/>
      <w:szCs w:val="24"/>
    </w:rPr>
  </w:style>
  <w:style w:type="table" w:styleId="MediumShading2-Accent2">
    <w:name w:val="Medium Shading 2 Accent 2"/>
    <w:basedOn w:val="TableNormal"/>
    <w:uiPriority w:val="64"/>
    <w:rsid w:val="008B51D6"/>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CommentReference">
    <w:name w:val="annotation reference"/>
    <w:basedOn w:val="DefaultParagraphFont"/>
    <w:uiPriority w:val="99"/>
    <w:semiHidden/>
    <w:unhideWhenUsed/>
    <w:rsid w:val="00AD41F2"/>
    <w:rPr>
      <w:sz w:val="16"/>
      <w:szCs w:val="16"/>
    </w:rPr>
  </w:style>
  <w:style w:type="paragraph" w:styleId="CommentText">
    <w:name w:val="annotation text"/>
    <w:basedOn w:val="Normal"/>
    <w:link w:val="CommentTextChar"/>
    <w:uiPriority w:val="99"/>
    <w:unhideWhenUsed/>
    <w:rsid w:val="00AD41F2"/>
    <w:rPr>
      <w:sz w:val="20"/>
      <w:szCs w:val="20"/>
    </w:rPr>
  </w:style>
  <w:style w:type="character" w:customStyle="1" w:styleId="CommentTextChar">
    <w:name w:val="Comment Text Char"/>
    <w:basedOn w:val="DefaultParagraphFont"/>
    <w:link w:val="CommentText"/>
    <w:uiPriority w:val="99"/>
    <w:rsid w:val="00AD41F2"/>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AD41F2"/>
    <w:rPr>
      <w:b/>
      <w:bCs/>
    </w:rPr>
  </w:style>
  <w:style w:type="character" w:customStyle="1" w:styleId="CommentSubjectChar">
    <w:name w:val="Comment Subject Char"/>
    <w:basedOn w:val="CommentTextChar"/>
    <w:link w:val="CommentSubject"/>
    <w:uiPriority w:val="99"/>
    <w:semiHidden/>
    <w:rsid w:val="00AD41F2"/>
    <w:rPr>
      <w:rFonts w:ascii="Arial" w:hAnsi="Arial"/>
      <w:b/>
      <w:bCs/>
      <w:sz w:val="20"/>
      <w:szCs w:val="20"/>
    </w:rPr>
  </w:style>
  <w:style w:type="paragraph" w:styleId="NormalWeb">
    <w:name w:val="Normal (Web)"/>
    <w:basedOn w:val="Normal"/>
    <w:uiPriority w:val="99"/>
    <w:unhideWhenUsed/>
    <w:rsid w:val="0035722F"/>
    <w:pPr>
      <w:spacing w:before="100" w:beforeAutospacing="1" w:after="100" w:afterAutospacing="1"/>
    </w:pPr>
    <w:rPr>
      <w:rFonts w:ascii="Times New Roman" w:eastAsiaTheme="minorEastAsia" w:hAnsi="Times New Roman" w:cs="Times New Roman"/>
      <w:sz w:val="24"/>
      <w:szCs w:val="24"/>
    </w:rPr>
  </w:style>
  <w:style w:type="paragraph" w:styleId="ListParagraph">
    <w:name w:val="List Paragraph"/>
    <w:basedOn w:val="Normal"/>
    <w:link w:val="ListParagraphChar"/>
    <w:uiPriority w:val="34"/>
    <w:qFormat/>
    <w:rsid w:val="00915CC9"/>
    <w:pPr>
      <w:ind w:left="720"/>
      <w:contextualSpacing/>
    </w:pPr>
  </w:style>
  <w:style w:type="table" w:styleId="MediumShading1-Accent2">
    <w:name w:val="Medium Shading 1 Accent 2"/>
    <w:basedOn w:val="TableNormal"/>
    <w:uiPriority w:val="63"/>
    <w:rsid w:val="00D53FEE"/>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List1-Accent3">
    <w:name w:val="Medium List 1 Accent 3"/>
    <w:basedOn w:val="TableNormal"/>
    <w:uiPriority w:val="65"/>
    <w:rsid w:val="00E3300C"/>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ghtGrid-Accent1">
    <w:name w:val="Light Grid Accent 1"/>
    <w:basedOn w:val="TableNormal"/>
    <w:uiPriority w:val="62"/>
    <w:rsid w:val="00E3300C"/>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Revision">
    <w:name w:val="Revision"/>
    <w:hidden/>
    <w:uiPriority w:val="99"/>
    <w:semiHidden/>
    <w:rsid w:val="00E3300C"/>
    <w:pPr>
      <w:spacing w:after="0" w:line="240" w:lineRule="auto"/>
    </w:pPr>
    <w:rPr>
      <w:rFonts w:ascii="Arial" w:hAnsi="Arial"/>
    </w:rPr>
  </w:style>
  <w:style w:type="table" w:customStyle="1" w:styleId="ListTable5Dark-Accent61">
    <w:name w:val="List Table 5 Dark - Accent 61"/>
    <w:basedOn w:val="TableNormal"/>
    <w:uiPriority w:val="50"/>
    <w:rsid w:val="00612705"/>
    <w:pPr>
      <w:spacing w:after="0" w:line="240" w:lineRule="auto"/>
    </w:pPr>
    <w:rPr>
      <w:rFonts w:ascii="Times New Roman" w:eastAsia="Times New Roman" w:hAnsi="Times New Roman" w:cs="Times New Roman"/>
      <w:color w:val="FFFFFF" w:themeColor="background1"/>
      <w:sz w:val="20"/>
      <w:szCs w:val="20"/>
    </w:rPr>
    <w:tblPr>
      <w:tblStyleRowBandSize w:val="1"/>
      <w:tblStyleColBandSize w:val="1"/>
      <w:tblInd w:w="0" w:type="dxa"/>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CellMar>
        <w:top w:w="0" w:type="dxa"/>
        <w:left w:w="108" w:type="dxa"/>
        <w:bottom w:w="0" w:type="dxa"/>
        <w:right w:w="108" w:type="dxa"/>
      </w:tblCellMar>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FootnoteText">
    <w:name w:val="footnote text"/>
    <w:basedOn w:val="Normal"/>
    <w:link w:val="FootnoteTextChar"/>
    <w:semiHidden/>
    <w:rsid w:val="00612705"/>
    <w:pPr>
      <w:keepLines/>
      <w:spacing w:line="360" w:lineRule="auto"/>
      <w:ind w:left="90" w:hanging="90"/>
    </w:pPr>
    <w:rPr>
      <w:rFonts w:ascii="Tahoma" w:eastAsia="Times New Roman" w:hAnsi="Tahoma" w:cs="Tahoma"/>
      <w:sz w:val="16"/>
      <w:szCs w:val="16"/>
    </w:rPr>
  </w:style>
  <w:style w:type="character" w:customStyle="1" w:styleId="FootnoteTextChar">
    <w:name w:val="Footnote Text Char"/>
    <w:basedOn w:val="DefaultParagraphFont"/>
    <w:link w:val="FootnoteText"/>
    <w:semiHidden/>
    <w:rsid w:val="00612705"/>
    <w:rPr>
      <w:rFonts w:ascii="Tahoma" w:eastAsia="Times New Roman" w:hAnsi="Tahoma" w:cs="Tahoma"/>
      <w:sz w:val="16"/>
      <w:szCs w:val="16"/>
    </w:rPr>
  </w:style>
  <w:style w:type="character" w:styleId="FootnoteReference">
    <w:name w:val="footnote reference"/>
    <w:basedOn w:val="DefaultParagraphFont"/>
    <w:semiHidden/>
    <w:rsid w:val="00612705"/>
    <w:rPr>
      <w:vertAlign w:val="superscript"/>
    </w:rPr>
  </w:style>
  <w:style w:type="table" w:styleId="MediumShading1-Accent1">
    <w:name w:val="Medium Shading 1 Accent 1"/>
    <w:basedOn w:val="TableNormal"/>
    <w:uiPriority w:val="63"/>
    <w:rsid w:val="00F11799"/>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CA01D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FollowedHyperlink">
    <w:name w:val="FollowedHyperlink"/>
    <w:basedOn w:val="DefaultParagraphFont"/>
    <w:uiPriority w:val="99"/>
    <w:semiHidden/>
    <w:unhideWhenUsed/>
    <w:rsid w:val="00C15AD4"/>
    <w:rPr>
      <w:color w:val="800080"/>
      <w:u w:val="single"/>
    </w:rPr>
  </w:style>
  <w:style w:type="paragraph" w:customStyle="1" w:styleId="xl63">
    <w:name w:val="xl63"/>
    <w:basedOn w:val="Normal"/>
    <w:rsid w:val="00C15AD4"/>
    <w:pPr>
      <w:pBdr>
        <w:top w:val="single" w:sz="4" w:space="0" w:color="auto"/>
        <w:left w:val="single" w:sz="4" w:space="0" w:color="auto"/>
        <w:bottom w:val="single" w:sz="4" w:space="0" w:color="auto"/>
        <w:right w:val="single" w:sz="4" w:space="0" w:color="auto"/>
      </w:pBdr>
      <w:shd w:val="clear" w:color="000000" w:fill="DDD9C4"/>
      <w:spacing w:before="100" w:beforeAutospacing="1" w:after="100" w:afterAutospacing="1"/>
    </w:pPr>
    <w:rPr>
      <w:rFonts w:eastAsia="Times New Roman" w:cs="Arial"/>
      <w:sz w:val="14"/>
      <w:szCs w:val="14"/>
    </w:rPr>
  </w:style>
  <w:style w:type="paragraph" w:customStyle="1" w:styleId="xl64">
    <w:name w:val="xl64"/>
    <w:basedOn w:val="Normal"/>
    <w:rsid w:val="00C15AD4"/>
    <w:pPr>
      <w:pBdr>
        <w:top w:val="single" w:sz="4" w:space="0" w:color="auto"/>
        <w:left w:val="single" w:sz="4" w:space="0" w:color="auto"/>
        <w:bottom w:val="single" w:sz="4" w:space="0" w:color="auto"/>
        <w:right w:val="single" w:sz="8" w:space="0" w:color="auto"/>
      </w:pBdr>
      <w:shd w:val="clear" w:color="000000" w:fill="DDD9C4"/>
      <w:spacing w:before="100" w:beforeAutospacing="1" w:after="100" w:afterAutospacing="1"/>
    </w:pPr>
    <w:rPr>
      <w:rFonts w:eastAsia="Times New Roman" w:cs="Arial"/>
      <w:sz w:val="14"/>
      <w:szCs w:val="14"/>
    </w:rPr>
  </w:style>
  <w:style w:type="paragraph" w:customStyle="1" w:styleId="xl65">
    <w:name w:val="xl65"/>
    <w:basedOn w:val="Normal"/>
    <w:rsid w:val="00C15AD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center"/>
    </w:pPr>
    <w:rPr>
      <w:rFonts w:eastAsia="Times New Roman" w:cs="Arial"/>
      <w:b/>
      <w:bCs/>
      <w:color w:val="000000"/>
      <w:sz w:val="16"/>
      <w:szCs w:val="16"/>
    </w:rPr>
  </w:style>
  <w:style w:type="paragraph" w:customStyle="1" w:styleId="xl66">
    <w:name w:val="xl66"/>
    <w:basedOn w:val="Normal"/>
    <w:rsid w:val="00C15AD4"/>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67">
    <w:name w:val="xl67"/>
    <w:basedOn w:val="Normal"/>
    <w:rsid w:val="00C15AD4"/>
    <w:pPr>
      <w:pBdr>
        <w:top w:val="single" w:sz="4" w:space="0" w:color="auto"/>
        <w:left w:val="single" w:sz="4" w:space="0" w:color="auto"/>
        <w:bottom w:val="single" w:sz="4" w:space="0" w:color="auto"/>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68">
    <w:name w:val="xl68"/>
    <w:basedOn w:val="Normal"/>
    <w:rsid w:val="00C15AD4"/>
    <w:pPr>
      <w:pBdr>
        <w:top w:val="single" w:sz="4" w:space="0" w:color="auto"/>
        <w:left w:val="single" w:sz="8" w:space="7" w:color="auto"/>
        <w:bottom w:val="single" w:sz="4" w:space="0" w:color="auto"/>
        <w:right w:val="single" w:sz="4" w:space="0" w:color="auto"/>
      </w:pBdr>
      <w:shd w:val="clear" w:color="000000" w:fill="FFFFFF"/>
      <w:spacing w:before="100" w:beforeAutospacing="1" w:after="100" w:afterAutospacing="1"/>
      <w:ind w:firstLineChars="100" w:firstLine="100"/>
      <w:textAlignment w:val="center"/>
    </w:pPr>
    <w:rPr>
      <w:rFonts w:eastAsia="Times New Roman" w:cs="Arial"/>
      <w:color w:val="FF0000"/>
      <w:sz w:val="16"/>
      <w:szCs w:val="16"/>
    </w:rPr>
  </w:style>
  <w:style w:type="paragraph" w:customStyle="1" w:styleId="xl69">
    <w:name w:val="xl69"/>
    <w:basedOn w:val="Normal"/>
    <w:rsid w:val="00C15AD4"/>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70">
    <w:name w:val="xl70"/>
    <w:basedOn w:val="Normal"/>
    <w:rsid w:val="00C15AD4"/>
    <w:pPr>
      <w:pBdr>
        <w:top w:val="single" w:sz="4" w:space="0" w:color="auto"/>
        <w:left w:val="single" w:sz="4" w:space="0" w:color="auto"/>
        <w:bottom w:val="single" w:sz="4" w:space="0" w:color="auto"/>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71">
    <w:name w:val="xl71"/>
    <w:basedOn w:val="Normal"/>
    <w:rsid w:val="00C15AD4"/>
    <w:pPr>
      <w:pBdr>
        <w:top w:val="single" w:sz="4" w:space="0" w:color="auto"/>
        <w:left w:val="single" w:sz="8" w:space="7" w:color="auto"/>
        <w:bottom w:val="single" w:sz="4" w:space="0" w:color="auto"/>
        <w:right w:val="single" w:sz="4" w:space="0" w:color="auto"/>
      </w:pBdr>
      <w:shd w:val="clear" w:color="000000" w:fill="FFFFFF"/>
      <w:spacing w:before="100" w:beforeAutospacing="1" w:after="100" w:afterAutospacing="1"/>
      <w:ind w:firstLineChars="100" w:firstLine="100"/>
      <w:textAlignment w:val="center"/>
    </w:pPr>
    <w:rPr>
      <w:rFonts w:eastAsia="Times New Roman" w:cs="Arial"/>
      <w:b/>
      <w:bCs/>
      <w:color w:val="000000"/>
      <w:sz w:val="16"/>
      <w:szCs w:val="16"/>
    </w:rPr>
  </w:style>
  <w:style w:type="paragraph" w:customStyle="1" w:styleId="xl72">
    <w:name w:val="xl72"/>
    <w:basedOn w:val="Normal"/>
    <w:rsid w:val="00C15AD4"/>
    <w:pPr>
      <w:pBdr>
        <w:top w:val="single" w:sz="4" w:space="0" w:color="auto"/>
        <w:left w:val="single" w:sz="4" w:space="0" w:color="auto"/>
        <w:bottom w:val="single" w:sz="4" w:space="0" w:color="auto"/>
        <w:right w:val="single" w:sz="4" w:space="0" w:color="auto"/>
      </w:pBdr>
      <w:shd w:val="clear" w:color="000000" w:fill="538DD5"/>
      <w:spacing w:before="100" w:beforeAutospacing="1" w:after="100" w:afterAutospacing="1"/>
    </w:pPr>
    <w:rPr>
      <w:rFonts w:ascii="Times New Roman" w:eastAsia="Times New Roman" w:hAnsi="Times New Roman" w:cs="Times New Roman"/>
      <w:sz w:val="24"/>
      <w:szCs w:val="24"/>
    </w:rPr>
  </w:style>
  <w:style w:type="paragraph" w:customStyle="1" w:styleId="xl73">
    <w:name w:val="xl73"/>
    <w:basedOn w:val="Normal"/>
    <w:rsid w:val="00C15AD4"/>
    <w:pPr>
      <w:pBdr>
        <w:top w:val="single" w:sz="4" w:space="0" w:color="auto"/>
        <w:left w:val="single" w:sz="8" w:space="14" w:color="auto"/>
        <w:bottom w:val="single" w:sz="4" w:space="0" w:color="auto"/>
        <w:right w:val="single" w:sz="4" w:space="0" w:color="auto"/>
      </w:pBdr>
      <w:shd w:val="clear" w:color="000000" w:fill="FFFFFF"/>
      <w:spacing w:before="100" w:beforeAutospacing="1" w:after="100" w:afterAutospacing="1"/>
      <w:ind w:firstLineChars="200" w:firstLine="200"/>
      <w:textAlignment w:val="center"/>
    </w:pPr>
    <w:rPr>
      <w:rFonts w:eastAsia="Times New Roman" w:cs="Arial"/>
      <w:color w:val="000000"/>
      <w:sz w:val="16"/>
      <w:szCs w:val="16"/>
    </w:rPr>
  </w:style>
  <w:style w:type="paragraph" w:customStyle="1" w:styleId="xl74">
    <w:name w:val="xl74"/>
    <w:basedOn w:val="Normal"/>
    <w:rsid w:val="00C15AD4"/>
    <w:pPr>
      <w:pBdr>
        <w:top w:val="single" w:sz="4" w:space="0" w:color="auto"/>
        <w:left w:val="single" w:sz="4" w:space="0" w:color="auto"/>
        <w:bottom w:val="single" w:sz="4" w:space="0" w:color="auto"/>
        <w:right w:val="single" w:sz="4" w:space="0" w:color="auto"/>
      </w:pBdr>
      <w:shd w:val="clear" w:color="000000" w:fill="DA9694"/>
      <w:spacing w:before="100" w:beforeAutospacing="1" w:after="100" w:afterAutospacing="1"/>
    </w:pPr>
    <w:rPr>
      <w:rFonts w:ascii="Times New Roman" w:eastAsia="Times New Roman" w:hAnsi="Times New Roman" w:cs="Times New Roman"/>
      <w:sz w:val="24"/>
      <w:szCs w:val="24"/>
    </w:rPr>
  </w:style>
  <w:style w:type="paragraph" w:customStyle="1" w:styleId="xl75">
    <w:name w:val="xl75"/>
    <w:basedOn w:val="Normal"/>
    <w:rsid w:val="00C15AD4"/>
    <w:pPr>
      <w:pBdr>
        <w:top w:val="single" w:sz="4" w:space="0" w:color="auto"/>
        <w:left w:val="single" w:sz="4" w:space="0" w:color="auto"/>
        <w:bottom w:val="single" w:sz="4" w:space="0" w:color="auto"/>
        <w:right w:val="single" w:sz="4" w:space="0" w:color="auto"/>
      </w:pBdr>
      <w:shd w:val="clear" w:color="000000" w:fill="538DD5"/>
      <w:spacing w:before="100" w:beforeAutospacing="1" w:after="100" w:afterAutospacing="1"/>
    </w:pPr>
    <w:rPr>
      <w:rFonts w:ascii="Times New Roman" w:eastAsia="Times New Roman" w:hAnsi="Times New Roman" w:cs="Times New Roman"/>
      <w:sz w:val="24"/>
      <w:szCs w:val="24"/>
    </w:rPr>
  </w:style>
  <w:style w:type="paragraph" w:customStyle="1" w:styleId="xl76">
    <w:name w:val="xl76"/>
    <w:basedOn w:val="Normal"/>
    <w:rsid w:val="00C15AD4"/>
    <w:pPr>
      <w:pBdr>
        <w:top w:val="single" w:sz="4" w:space="0" w:color="auto"/>
        <w:left w:val="single" w:sz="8" w:space="7" w:color="auto"/>
        <w:bottom w:val="single" w:sz="8" w:space="0" w:color="auto"/>
        <w:right w:val="single" w:sz="4" w:space="0" w:color="auto"/>
      </w:pBdr>
      <w:shd w:val="clear" w:color="000000" w:fill="FFFFFF"/>
      <w:spacing w:before="100" w:beforeAutospacing="1" w:after="100" w:afterAutospacing="1"/>
      <w:ind w:firstLineChars="100" w:firstLine="100"/>
      <w:textAlignment w:val="center"/>
    </w:pPr>
    <w:rPr>
      <w:rFonts w:eastAsia="Times New Roman" w:cs="Arial"/>
      <w:b/>
      <w:bCs/>
      <w:color w:val="FF0000"/>
      <w:sz w:val="16"/>
      <w:szCs w:val="16"/>
    </w:rPr>
  </w:style>
  <w:style w:type="paragraph" w:customStyle="1" w:styleId="xl77">
    <w:name w:val="xl77"/>
    <w:basedOn w:val="Normal"/>
    <w:rsid w:val="00C15AD4"/>
    <w:pPr>
      <w:pBdr>
        <w:top w:val="single" w:sz="4" w:space="0" w:color="auto"/>
        <w:left w:val="single" w:sz="4" w:space="0" w:color="auto"/>
        <w:bottom w:val="single" w:sz="8"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78">
    <w:name w:val="xl78"/>
    <w:basedOn w:val="Normal"/>
    <w:rsid w:val="00C15AD4"/>
    <w:pPr>
      <w:pBdr>
        <w:top w:val="single" w:sz="4" w:space="0" w:color="auto"/>
        <w:left w:val="single" w:sz="4" w:space="0" w:color="auto"/>
        <w:bottom w:val="single" w:sz="8" w:space="0" w:color="auto"/>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79">
    <w:name w:val="xl79"/>
    <w:basedOn w:val="Normal"/>
    <w:rsid w:val="00C15AD4"/>
    <w:pPr>
      <w:pBdr>
        <w:top w:val="single" w:sz="8" w:space="0" w:color="auto"/>
        <w:left w:val="single" w:sz="4" w:space="0" w:color="auto"/>
        <w:bottom w:val="single" w:sz="4" w:space="0" w:color="auto"/>
        <w:right w:val="single" w:sz="4" w:space="0" w:color="auto"/>
      </w:pBdr>
      <w:shd w:val="clear" w:color="000000" w:fill="F2F2F2"/>
      <w:spacing w:before="100" w:beforeAutospacing="1" w:after="100" w:afterAutospacing="1"/>
      <w:jc w:val="center"/>
    </w:pPr>
    <w:rPr>
      <w:rFonts w:ascii="Times New Roman" w:eastAsia="Times New Roman" w:hAnsi="Times New Roman" w:cs="Times New Roman"/>
      <w:b/>
      <w:bCs/>
      <w:sz w:val="24"/>
      <w:szCs w:val="24"/>
    </w:rPr>
  </w:style>
  <w:style w:type="paragraph" w:customStyle="1" w:styleId="xl80">
    <w:name w:val="xl80"/>
    <w:basedOn w:val="Normal"/>
    <w:rsid w:val="00C15AD4"/>
    <w:pPr>
      <w:pBdr>
        <w:top w:val="single" w:sz="8" w:space="0" w:color="auto"/>
        <w:left w:val="single" w:sz="4" w:space="0" w:color="auto"/>
        <w:bottom w:val="single" w:sz="4" w:space="0" w:color="auto"/>
        <w:right w:val="single" w:sz="8" w:space="0" w:color="auto"/>
      </w:pBdr>
      <w:shd w:val="clear" w:color="000000" w:fill="F2F2F2"/>
      <w:spacing w:before="100" w:beforeAutospacing="1" w:after="100" w:afterAutospacing="1"/>
      <w:jc w:val="center"/>
    </w:pPr>
    <w:rPr>
      <w:rFonts w:ascii="Times New Roman" w:eastAsia="Times New Roman" w:hAnsi="Times New Roman" w:cs="Times New Roman"/>
      <w:b/>
      <w:bCs/>
      <w:sz w:val="24"/>
      <w:szCs w:val="24"/>
    </w:rPr>
  </w:style>
  <w:style w:type="paragraph" w:customStyle="1" w:styleId="xl81">
    <w:name w:val="xl81"/>
    <w:basedOn w:val="Normal"/>
    <w:rsid w:val="00C15AD4"/>
    <w:pPr>
      <w:pBdr>
        <w:top w:val="single" w:sz="8" w:space="0" w:color="auto"/>
        <w:left w:val="single" w:sz="8" w:space="0" w:color="auto"/>
        <w:bottom w:val="single" w:sz="4" w:space="0" w:color="auto"/>
        <w:right w:val="single" w:sz="4" w:space="0" w:color="auto"/>
      </w:pBdr>
      <w:shd w:val="clear" w:color="000000" w:fill="DFE3E8"/>
      <w:spacing w:before="100" w:beforeAutospacing="1" w:after="100" w:afterAutospacing="1"/>
      <w:jc w:val="center"/>
      <w:textAlignment w:val="center"/>
    </w:pPr>
    <w:rPr>
      <w:rFonts w:ascii="Times New Roman" w:eastAsia="Times New Roman" w:hAnsi="Times New Roman" w:cs="Times New Roman"/>
      <w:b/>
      <w:bCs/>
      <w:color w:val="363636"/>
      <w:sz w:val="20"/>
      <w:szCs w:val="20"/>
    </w:rPr>
  </w:style>
  <w:style w:type="paragraph" w:customStyle="1" w:styleId="xl82">
    <w:name w:val="xl82"/>
    <w:basedOn w:val="Normal"/>
    <w:rsid w:val="00C15AD4"/>
    <w:pPr>
      <w:pBdr>
        <w:top w:val="single" w:sz="4" w:space="0" w:color="auto"/>
        <w:left w:val="single" w:sz="8" w:space="0" w:color="auto"/>
        <w:bottom w:val="single" w:sz="4" w:space="0" w:color="auto"/>
        <w:right w:val="single" w:sz="4" w:space="0" w:color="auto"/>
      </w:pBdr>
      <w:shd w:val="clear" w:color="000000" w:fill="DFE3E8"/>
      <w:spacing w:before="100" w:beforeAutospacing="1" w:after="100" w:afterAutospacing="1"/>
      <w:jc w:val="center"/>
      <w:textAlignment w:val="center"/>
    </w:pPr>
    <w:rPr>
      <w:rFonts w:ascii="Times New Roman" w:eastAsia="Times New Roman" w:hAnsi="Times New Roman" w:cs="Times New Roman"/>
      <w:b/>
      <w:bCs/>
      <w:color w:val="363636"/>
      <w:sz w:val="20"/>
      <w:szCs w:val="20"/>
    </w:rPr>
  </w:style>
  <w:style w:type="table" w:customStyle="1" w:styleId="GridTable4-Accent61">
    <w:name w:val="Grid Table 4 - Accent 61"/>
    <w:basedOn w:val="TableNormal"/>
    <w:uiPriority w:val="49"/>
    <w:rsid w:val="00C15AD4"/>
    <w:pPr>
      <w:spacing w:after="0" w:line="240" w:lineRule="auto"/>
    </w:pPr>
    <w:rPr>
      <w:rFonts w:ascii="Times New Roman" w:eastAsia="Times New Roman" w:hAnsi="Times New Roman" w:cs="Times New Roman"/>
      <w:sz w:val="20"/>
      <w:szCs w:val="20"/>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Spacing">
    <w:name w:val="No Spacing"/>
    <w:basedOn w:val="Normal"/>
    <w:link w:val="NoSpacingChar"/>
    <w:uiPriority w:val="1"/>
    <w:qFormat/>
    <w:rsid w:val="00C15AD4"/>
    <w:rPr>
      <w:rFonts w:asciiTheme="minorHAnsi" w:eastAsiaTheme="minorEastAsia" w:hAnsiTheme="minorHAnsi"/>
      <w:sz w:val="20"/>
      <w:szCs w:val="20"/>
    </w:rPr>
  </w:style>
  <w:style w:type="table" w:styleId="LightList-Accent2">
    <w:name w:val="Light List Accent 2"/>
    <w:basedOn w:val="TableNormal"/>
    <w:uiPriority w:val="61"/>
    <w:rsid w:val="00C15AD4"/>
    <w:pPr>
      <w:spacing w:before="200" w:after="0" w:line="240" w:lineRule="auto"/>
    </w:pPr>
    <w:rPr>
      <w:rFonts w:eastAsiaTheme="minorEastAsia"/>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NoSpacingChar">
    <w:name w:val="No Spacing Char"/>
    <w:basedOn w:val="DefaultParagraphFont"/>
    <w:link w:val="NoSpacing"/>
    <w:uiPriority w:val="1"/>
    <w:rsid w:val="00C15AD4"/>
    <w:rPr>
      <w:rFonts w:eastAsiaTheme="minorEastAsia"/>
      <w:sz w:val="20"/>
      <w:szCs w:val="20"/>
    </w:rPr>
  </w:style>
  <w:style w:type="table" w:styleId="LightList-Accent1">
    <w:name w:val="Light List Accent 1"/>
    <w:basedOn w:val="TableNormal"/>
    <w:uiPriority w:val="61"/>
    <w:rsid w:val="00C15AD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Grid1-Accent1">
    <w:name w:val="Medium Grid 1 Accent 1"/>
    <w:basedOn w:val="TableNormal"/>
    <w:uiPriority w:val="67"/>
    <w:rsid w:val="00C15AD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NormalText">
    <w:name w:val="NormalText"/>
    <w:basedOn w:val="Normal"/>
    <w:rsid w:val="00C15AD4"/>
    <w:pPr>
      <w:spacing w:before="120" w:line="360" w:lineRule="auto"/>
      <w:ind w:left="720"/>
    </w:pPr>
    <w:rPr>
      <w:rFonts w:ascii="Tahoma" w:eastAsia="Times New Roman" w:hAnsi="Tahoma" w:cs="Times New Roman"/>
      <w:sz w:val="20"/>
      <w:szCs w:val="20"/>
      <w:lang w:val="en-GB"/>
    </w:rPr>
  </w:style>
  <w:style w:type="table" w:customStyle="1" w:styleId="ListTable3-Accent11">
    <w:name w:val="List Table 3 - Accent 11"/>
    <w:basedOn w:val="TableNormal"/>
    <w:uiPriority w:val="48"/>
    <w:rsid w:val="008179CE"/>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GridTable4-Accent11">
    <w:name w:val="Grid Table 4 - Accent 11"/>
    <w:basedOn w:val="TableNormal"/>
    <w:uiPriority w:val="49"/>
    <w:rsid w:val="008179CE"/>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2-Accent11">
    <w:name w:val="Grid Table 2 - Accent 11"/>
    <w:basedOn w:val="TableNormal"/>
    <w:uiPriority w:val="47"/>
    <w:rsid w:val="008179CE"/>
    <w:pPr>
      <w:spacing w:after="0" w:line="240" w:lineRule="auto"/>
    </w:p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GridTable5Dark-Accent11">
    <w:name w:val="Grid Table 5 Dark - Accent 11"/>
    <w:basedOn w:val="TableNormal"/>
    <w:uiPriority w:val="50"/>
    <w:rsid w:val="008179C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customStyle="1" w:styleId="ListParagraphChar">
    <w:name w:val="List Paragraph Char"/>
    <w:link w:val="ListParagraph"/>
    <w:uiPriority w:val="34"/>
    <w:rsid w:val="007D5168"/>
    <w:rPr>
      <w:rFonts w:ascii="Arial" w:hAnsi="Arial"/>
    </w:rPr>
  </w:style>
  <w:style w:type="paragraph" w:customStyle="1" w:styleId="xl83">
    <w:name w:val="xl83"/>
    <w:basedOn w:val="Normal"/>
    <w:rsid w:val="000E1245"/>
    <w:pPr>
      <w:pBdr>
        <w:top w:val="single" w:sz="4" w:space="0" w:color="auto"/>
        <w:left w:val="single" w:sz="8" w:space="0" w:color="auto"/>
        <w:bottom w:val="single" w:sz="4" w:space="0" w:color="auto"/>
        <w:right w:val="single" w:sz="4" w:space="0" w:color="auto"/>
      </w:pBdr>
      <w:shd w:val="clear" w:color="000000" w:fill="F2F2F2"/>
      <w:spacing w:before="100" w:beforeAutospacing="1" w:after="100" w:afterAutospacing="1"/>
      <w:jc w:val="center"/>
    </w:pPr>
    <w:rPr>
      <w:rFonts w:ascii="Times New Roman" w:eastAsia="Times New Roman" w:hAnsi="Times New Roman" w:cs="Times New Roman"/>
      <w:b/>
      <w:bCs/>
      <w:color w:val="000000"/>
      <w:sz w:val="24"/>
      <w:szCs w:val="24"/>
    </w:rPr>
  </w:style>
  <w:style w:type="paragraph" w:customStyle="1" w:styleId="xl84">
    <w:name w:val="xl84"/>
    <w:basedOn w:val="Normal"/>
    <w:rsid w:val="000E1245"/>
    <w:pPr>
      <w:pBdr>
        <w:top w:val="single" w:sz="4" w:space="0" w:color="auto"/>
        <w:left w:val="single" w:sz="4" w:space="0" w:color="auto"/>
        <w:bottom w:val="single" w:sz="4" w:space="0" w:color="auto"/>
        <w:right w:val="single" w:sz="4" w:space="0" w:color="auto"/>
      </w:pBdr>
      <w:shd w:val="clear" w:color="000000" w:fill="F2F2F2"/>
      <w:spacing w:before="100" w:beforeAutospacing="1" w:after="100" w:afterAutospacing="1"/>
      <w:jc w:val="center"/>
    </w:pPr>
    <w:rPr>
      <w:rFonts w:ascii="Times New Roman" w:eastAsia="Times New Roman" w:hAnsi="Times New Roman" w:cs="Times New Roman"/>
      <w:b/>
      <w:bCs/>
      <w:color w:val="000000"/>
      <w:sz w:val="24"/>
      <w:szCs w:val="24"/>
    </w:rPr>
  </w:style>
  <w:style w:type="paragraph" w:customStyle="1" w:styleId="xl85">
    <w:name w:val="xl85"/>
    <w:basedOn w:val="Normal"/>
    <w:rsid w:val="000E1245"/>
    <w:pPr>
      <w:pBdr>
        <w:top w:val="single" w:sz="4" w:space="0" w:color="auto"/>
        <w:left w:val="single" w:sz="4" w:space="0" w:color="auto"/>
        <w:bottom w:val="single" w:sz="4" w:space="0" w:color="auto"/>
        <w:right w:val="single" w:sz="8" w:space="0" w:color="auto"/>
      </w:pBdr>
      <w:shd w:val="clear" w:color="000000" w:fill="F2F2F2"/>
      <w:spacing w:before="100" w:beforeAutospacing="1" w:after="100" w:afterAutospacing="1"/>
      <w:jc w:val="center"/>
    </w:pPr>
    <w:rPr>
      <w:rFonts w:ascii="Times New Roman" w:eastAsia="Times New Roman" w:hAnsi="Times New Roman" w:cs="Times New Roman"/>
      <w:b/>
      <w:bCs/>
      <w:color w:val="000000"/>
      <w:sz w:val="24"/>
      <w:szCs w:val="24"/>
    </w:rPr>
  </w:style>
  <w:style w:type="paragraph" w:customStyle="1" w:styleId="xl86">
    <w:name w:val="xl86"/>
    <w:basedOn w:val="Normal"/>
    <w:rsid w:val="000E1245"/>
    <w:pPr>
      <w:pBdr>
        <w:top w:val="single" w:sz="4" w:space="0" w:color="auto"/>
        <w:bottom w:val="single" w:sz="4" w:space="0" w:color="auto"/>
        <w:right w:val="single" w:sz="4" w:space="0" w:color="auto"/>
      </w:pBdr>
      <w:shd w:val="clear" w:color="000000" w:fill="F2F2F2"/>
      <w:spacing w:before="100" w:beforeAutospacing="1" w:after="100" w:afterAutospacing="1"/>
      <w:jc w:val="center"/>
    </w:pPr>
    <w:rPr>
      <w:rFonts w:ascii="Times New Roman" w:eastAsia="Times New Roman" w:hAnsi="Times New Roman" w:cs="Times New Roman"/>
      <w:b/>
      <w:bCs/>
      <w:color w:val="000000"/>
      <w:sz w:val="24"/>
      <w:szCs w:val="24"/>
    </w:rPr>
  </w:style>
  <w:style w:type="paragraph" w:customStyle="1" w:styleId="xl87">
    <w:name w:val="xl87"/>
    <w:basedOn w:val="Normal"/>
    <w:rsid w:val="000E1245"/>
    <w:pPr>
      <w:pBdr>
        <w:top w:val="single" w:sz="4" w:space="0" w:color="auto"/>
        <w:bottom w:val="single" w:sz="4" w:space="0" w:color="auto"/>
        <w:right w:val="single" w:sz="4" w:space="0" w:color="auto"/>
      </w:pBdr>
      <w:shd w:val="clear" w:color="000000" w:fill="F2F2F2"/>
      <w:spacing w:before="100" w:beforeAutospacing="1" w:after="100" w:afterAutospacing="1"/>
      <w:jc w:val="center"/>
    </w:pPr>
    <w:rPr>
      <w:rFonts w:ascii="Times New Roman" w:eastAsia="Times New Roman" w:hAnsi="Times New Roman" w:cs="Times New Roman"/>
      <w:b/>
      <w:bCs/>
      <w:color w:val="000000"/>
      <w:sz w:val="24"/>
      <w:szCs w:val="24"/>
    </w:rPr>
  </w:style>
  <w:style w:type="paragraph" w:customStyle="1" w:styleId="xl88">
    <w:name w:val="xl88"/>
    <w:basedOn w:val="Normal"/>
    <w:rsid w:val="000E1245"/>
    <w:pPr>
      <w:pBdr>
        <w:top w:val="single" w:sz="4" w:space="0" w:color="auto"/>
        <w:left w:val="single" w:sz="8"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89">
    <w:name w:val="xl89"/>
    <w:basedOn w:val="Normal"/>
    <w:rsid w:val="000E1245"/>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90">
    <w:name w:val="xl90"/>
    <w:basedOn w:val="Normal"/>
    <w:rsid w:val="000E1245"/>
    <w:pPr>
      <w:pBdr>
        <w:top w:val="single" w:sz="4" w:space="0" w:color="auto"/>
        <w:left w:val="single" w:sz="4" w:space="0" w:color="auto"/>
        <w:bottom w:val="single" w:sz="4" w:space="0" w:color="auto"/>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91">
    <w:name w:val="xl91"/>
    <w:basedOn w:val="Normal"/>
    <w:rsid w:val="000E1245"/>
    <w:pPr>
      <w:pBdr>
        <w:top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92">
    <w:name w:val="xl92"/>
    <w:basedOn w:val="Normal"/>
    <w:rsid w:val="000E1245"/>
    <w:pPr>
      <w:pBdr>
        <w:top w:val="single" w:sz="4" w:space="0" w:color="auto"/>
        <w:left w:val="single" w:sz="8" w:space="0" w:color="auto"/>
        <w:bottom w:val="single" w:sz="4" w:space="0" w:color="auto"/>
        <w:right w:val="single" w:sz="4" w:space="0" w:color="auto"/>
      </w:pBdr>
      <w:shd w:val="clear" w:color="000000" w:fill="4BACC6"/>
      <w:spacing w:before="100" w:beforeAutospacing="1" w:after="100" w:afterAutospacing="1"/>
    </w:pPr>
    <w:rPr>
      <w:rFonts w:ascii="Times New Roman" w:eastAsia="Times New Roman" w:hAnsi="Times New Roman" w:cs="Times New Roman"/>
      <w:sz w:val="24"/>
      <w:szCs w:val="24"/>
    </w:rPr>
  </w:style>
  <w:style w:type="paragraph" w:customStyle="1" w:styleId="xl93">
    <w:name w:val="xl93"/>
    <w:basedOn w:val="Normal"/>
    <w:rsid w:val="000E124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94">
    <w:name w:val="xl94"/>
    <w:basedOn w:val="Normal"/>
    <w:rsid w:val="000E1245"/>
    <w:pPr>
      <w:pBdr>
        <w:top w:val="single" w:sz="4" w:space="0" w:color="auto"/>
        <w:left w:val="single" w:sz="4" w:space="0" w:color="auto"/>
        <w:bottom w:val="single" w:sz="4" w:space="0" w:color="auto"/>
        <w:right w:val="single" w:sz="4" w:space="0" w:color="auto"/>
      </w:pBdr>
      <w:shd w:val="clear" w:color="000000" w:fill="4BACC6"/>
      <w:spacing w:before="100" w:beforeAutospacing="1" w:after="100" w:afterAutospacing="1"/>
    </w:pPr>
    <w:rPr>
      <w:rFonts w:ascii="Times New Roman" w:eastAsia="Times New Roman" w:hAnsi="Times New Roman" w:cs="Times New Roman"/>
      <w:sz w:val="24"/>
      <w:szCs w:val="24"/>
    </w:rPr>
  </w:style>
  <w:style w:type="paragraph" w:customStyle="1" w:styleId="xl95">
    <w:name w:val="xl95"/>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96">
    <w:name w:val="xl96"/>
    <w:basedOn w:val="Normal"/>
    <w:rsid w:val="000E124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97">
    <w:name w:val="xl97"/>
    <w:basedOn w:val="Normal"/>
    <w:rsid w:val="000E1245"/>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98">
    <w:name w:val="xl98"/>
    <w:basedOn w:val="Normal"/>
    <w:rsid w:val="000E1245"/>
    <w:pPr>
      <w:spacing w:before="100" w:beforeAutospacing="1" w:after="100" w:afterAutospacing="1"/>
    </w:pPr>
    <w:rPr>
      <w:rFonts w:ascii="Times New Roman" w:eastAsia="Times New Roman" w:hAnsi="Times New Roman" w:cs="Times New Roman"/>
      <w:sz w:val="24"/>
      <w:szCs w:val="24"/>
    </w:rPr>
  </w:style>
  <w:style w:type="paragraph" w:customStyle="1" w:styleId="xl99">
    <w:name w:val="xl99"/>
    <w:basedOn w:val="Normal"/>
    <w:rsid w:val="000E1245"/>
    <w:pPr>
      <w:pBdr>
        <w:top w:val="single" w:sz="4" w:space="0" w:color="auto"/>
        <w:left w:val="single" w:sz="4" w:space="0" w:color="auto"/>
        <w:bottom w:val="single" w:sz="4" w:space="0" w:color="auto"/>
        <w:right w:val="single" w:sz="8" w:space="0" w:color="auto"/>
      </w:pBdr>
      <w:shd w:val="clear" w:color="000000" w:fill="4BACC6"/>
      <w:spacing w:before="100" w:beforeAutospacing="1" w:after="100" w:afterAutospacing="1"/>
    </w:pPr>
    <w:rPr>
      <w:rFonts w:ascii="Times New Roman" w:eastAsia="Times New Roman" w:hAnsi="Times New Roman" w:cs="Times New Roman"/>
      <w:sz w:val="24"/>
      <w:szCs w:val="24"/>
    </w:rPr>
  </w:style>
  <w:style w:type="paragraph" w:customStyle="1" w:styleId="xl100">
    <w:name w:val="xl100"/>
    <w:basedOn w:val="Normal"/>
    <w:rsid w:val="000E1245"/>
    <w:pPr>
      <w:pBdr>
        <w:top w:val="single" w:sz="4" w:space="0" w:color="auto"/>
        <w:left w:val="single" w:sz="8" w:space="0" w:color="auto"/>
        <w:right w:val="single" w:sz="4"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101">
    <w:name w:val="xl101"/>
    <w:basedOn w:val="Normal"/>
    <w:rsid w:val="000E1245"/>
    <w:pPr>
      <w:pBdr>
        <w:top w:val="single" w:sz="4" w:space="0" w:color="auto"/>
        <w:left w:val="single" w:sz="4" w:space="0" w:color="auto"/>
        <w:right w:val="single" w:sz="4"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102">
    <w:name w:val="xl102"/>
    <w:basedOn w:val="Normal"/>
    <w:rsid w:val="000E1245"/>
    <w:pPr>
      <w:pBdr>
        <w:top w:val="single" w:sz="4" w:space="0" w:color="auto"/>
        <w:left w:val="single" w:sz="4" w:space="0" w:color="auto"/>
        <w:right w:val="single" w:sz="8"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103">
    <w:name w:val="xl103"/>
    <w:basedOn w:val="Normal"/>
    <w:rsid w:val="000E1245"/>
    <w:pPr>
      <w:pBdr>
        <w:top w:val="single" w:sz="4" w:space="0" w:color="auto"/>
        <w:right w:val="single" w:sz="4"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104">
    <w:name w:val="xl104"/>
    <w:basedOn w:val="Normal"/>
    <w:rsid w:val="000E1245"/>
    <w:pPr>
      <w:pBdr>
        <w:top w:val="single" w:sz="4" w:space="0" w:color="auto"/>
        <w:left w:val="single" w:sz="4"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105">
    <w:name w:val="xl105"/>
    <w:basedOn w:val="Normal"/>
    <w:rsid w:val="000E1245"/>
    <w:pPr>
      <w:pBdr>
        <w:top w:val="single" w:sz="4" w:space="0" w:color="auto"/>
        <w:left w:val="single" w:sz="4" w:space="0" w:color="auto"/>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106">
    <w:name w:val="xl106"/>
    <w:basedOn w:val="Normal"/>
    <w:rsid w:val="000E1245"/>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107">
    <w:name w:val="xl107"/>
    <w:basedOn w:val="Normal"/>
    <w:rsid w:val="000E124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108">
    <w:name w:val="xl108"/>
    <w:basedOn w:val="Normal"/>
    <w:rsid w:val="000E1245"/>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109">
    <w:name w:val="xl109"/>
    <w:basedOn w:val="Normal"/>
    <w:rsid w:val="000E1245"/>
    <w:pPr>
      <w:pBdr>
        <w:top w:val="single" w:sz="4" w:space="0" w:color="auto"/>
        <w:bottom w:val="single" w:sz="8" w:space="0" w:color="auto"/>
        <w:right w:val="single" w:sz="4" w:space="0" w:color="auto"/>
      </w:pBdr>
      <w:shd w:val="clear" w:color="000000" w:fill="FFFFFF"/>
      <w:spacing w:before="100" w:beforeAutospacing="1" w:after="100" w:afterAutospacing="1"/>
    </w:pPr>
    <w:rPr>
      <w:rFonts w:ascii="Times New Roman" w:eastAsia="Times New Roman" w:hAnsi="Times New Roman" w:cs="Times New Roman"/>
      <w:sz w:val="24"/>
      <w:szCs w:val="24"/>
    </w:rPr>
  </w:style>
  <w:style w:type="paragraph" w:customStyle="1" w:styleId="xl110">
    <w:name w:val="xl110"/>
    <w:basedOn w:val="Normal"/>
    <w:rsid w:val="000E1245"/>
    <w:pPr>
      <w:pBdr>
        <w:top w:val="single" w:sz="4" w:space="0" w:color="auto"/>
        <w:left w:val="single" w:sz="4" w:space="0" w:color="auto"/>
        <w:bottom w:val="single" w:sz="8" w:space="0" w:color="auto"/>
        <w:right w:val="single" w:sz="4"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111">
    <w:name w:val="xl111"/>
    <w:basedOn w:val="Normal"/>
    <w:rsid w:val="000E1245"/>
    <w:pPr>
      <w:pBdr>
        <w:top w:val="single" w:sz="4" w:space="0" w:color="auto"/>
        <w:left w:val="single" w:sz="4" w:space="0" w:color="auto"/>
        <w:bottom w:val="single" w:sz="8" w:space="0" w:color="auto"/>
        <w:right w:val="single" w:sz="8" w:space="0" w:color="auto"/>
      </w:pBdr>
      <w:spacing w:before="100" w:beforeAutospacing="1" w:after="100" w:afterAutospacing="1"/>
    </w:pPr>
    <w:rPr>
      <w:rFonts w:ascii="Times New Roman" w:eastAsia="Times New Roman" w:hAnsi="Times New Roman" w:cs="Times New Roman"/>
      <w:sz w:val="24"/>
      <w:szCs w:val="24"/>
    </w:rPr>
  </w:style>
  <w:style w:type="paragraph" w:customStyle="1" w:styleId="xl112">
    <w:name w:val="xl112"/>
    <w:basedOn w:val="Normal"/>
    <w:rsid w:val="000E1245"/>
    <w:pPr>
      <w:pBdr>
        <w:top w:val="single" w:sz="4" w:space="0" w:color="auto"/>
        <w:left w:val="single" w:sz="4" w:space="0" w:color="auto"/>
        <w:bottom w:val="single" w:sz="4" w:space="0" w:color="auto"/>
        <w:right w:val="single" w:sz="4" w:space="0" w:color="auto"/>
      </w:pBdr>
      <w:shd w:val="clear" w:color="000000" w:fill="DFE3E8"/>
      <w:spacing w:before="100" w:beforeAutospacing="1" w:after="100" w:afterAutospacing="1"/>
      <w:jc w:val="center"/>
      <w:textAlignment w:val="center"/>
    </w:pPr>
    <w:rPr>
      <w:rFonts w:ascii="Times New Roman" w:eastAsia="Times New Roman" w:hAnsi="Times New Roman" w:cs="Times New Roman"/>
      <w:b/>
      <w:bCs/>
      <w:color w:val="363636"/>
      <w:sz w:val="24"/>
      <w:szCs w:val="24"/>
    </w:rPr>
  </w:style>
  <w:style w:type="paragraph" w:customStyle="1" w:styleId="xl113">
    <w:name w:val="xl113"/>
    <w:basedOn w:val="Normal"/>
    <w:rsid w:val="000E1245"/>
    <w:pPr>
      <w:pBdr>
        <w:top w:val="single" w:sz="4" w:space="0" w:color="auto"/>
        <w:left w:val="single" w:sz="4" w:space="0" w:color="auto"/>
        <w:bottom w:val="single" w:sz="4" w:space="0" w:color="auto"/>
      </w:pBdr>
      <w:shd w:val="clear" w:color="000000" w:fill="DFE3E8"/>
      <w:spacing w:before="100" w:beforeAutospacing="1" w:after="100" w:afterAutospacing="1"/>
      <w:jc w:val="center"/>
      <w:textAlignment w:val="center"/>
    </w:pPr>
    <w:rPr>
      <w:rFonts w:ascii="Times New Roman" w:eastAsia="Times New Roman" w:hAnsi="Times New Roman" w:cs="Times New Roman"/>
      <w:b/>
      <w:bCs/>
      <w:color w:val="363636"/>
      <w:sz w:val="24"/>
      <w:szCs w:val="24"/>
    </w:rPr>
  </w:style>
  <w:style w:type="paragraph" w:customStyle="1" w:styleId="xl114">
    <w:name w:val="xl114"/>
    <w:basedOn w:val="Normal"/>
    <w:rsid w:val="000E1245"/>
    <w:pPr>
      <w:pBdr>
        <w:top w:val="single" w:sz="4" w:space="0" w:color="auto"/>
        <w:bottom w:val="single" w:sz="4" w:space="0" w:color="auto"/>
      </w:pBdr>
      <w:shd w:val="clear" w:color="000000" w:fill="DFE3E8"/>
      <w:spacing w:before="100" w:beforeAutospacing="1" w:after="100" w:afterAutospacing="1"/>
      <w:jc w:val="center"/>
      <w:textAlignment w:val="center"/>
    </w:pPr>
    <w:rPr>
      <w:rFonts w:ascii="Times New Roman" w:eastAsia="Times New Roman" w:hAnsi="Times New Roman" w:cs="Times New Roman"/>
      <w:b/>
      <w:bCs/>
      <w:color w:val="363636"/>
      <w:sz w:val="24"/>
      <w:szCs w:val="24"/>
    </w:rPr>
  </w:style>
  <w:style w:type="paragraph" w:customStyle="1" w:styleId="xl115">
    <w:name w:val="xl115"/>
    <w:basedOn w:val="Normal"/>
    <w:rsid w:val="000E1245"/>
    <w:pPr>
      <w:pBdr>
        <w:top w:val="single" w:sz="4" w:space="0" w:color="auto"/>
        <w:bottom w:val="single" w:sz="4" w:space="0" w:color="auto"/>
        <w:right w:val="single" w:sz="4" w:space="0" w:color="auto"/>
      </w:pBdr>
      <w:shd w:val="clear" w:color="000000" w:fill="DFE3E8"/>
      <w:spacing w:before="100" w:beforeAutospacing="1" w:after="100" w:afterAutospacing="1"/>
      <w:jc w:val="center"/>
      <w:textAlignment w:val="center"/>
    </w:pPr>
    <w:rPr>
      <w:rFonts w:ascii="Times New Roman" w:eastAsia="Times New Roman" w:hAnsi="Times New Roman" w:cs="Times New Roman"/>
      <w:b/>
      <w:bCs/>
      <w:color w:val="363636"/>
      <w:sz w:val="24"/>
      <w:szCs w:val="24"/>
    </w:rPr>
  </w:style>
  <w:style w:type="paragraph" w:customStyle="1" w:styleId="xl116">
    <w:name w:val="xl116"/>
    <w:basedOn w:val="Normal"/>
    <w:rsid w:val="000E1245"/>
    <w:pPr>
      <w:pBdr>
        <w:bottom w:val="single" w:sz="4" w:space="0" w:color="auto"/>
        <w:right w:val="single" w:sz="4" w:space="0" w:color="auto"/>
      </w:pBdr>
      <w:shd w:val="clear" w:color="000000" w:fill="DFE3E8"/>
      <w:spacing w:before="100" w:beforeAutospacing="1" w:after="100" w:afterAutospacing="1"/>
      <w:jc w:val="center"/>
      <w:textAlignment w:val="center"/>
    </w:pPr>
    <w:rPr>
      <w:rFonts w:ascii="Times New Roman" w:eastAsia="Times New Roman" w:hAnsi="Times New Roman" w:cs="Times New Roman"/>
      <w:b/>
      <w:bCs/>
      <w:color w:val="363636"/>
      <w:sz w:val="24"/>
      <w:szCs w:val="24"/>
    </w:rPr>
  </w:style>
  <w:style w:type="paragraph" w:customStyle="1" w:styleId="xl117">
    <w:name w:val="xl117"/>
    <w:basedOn w:val="Normal"/>
    <w:rsid w:val="000E1245"/>
    <w:pPr>
      <w:pBdr>
        <w:left w:val="single" w:sz="4" w:space="0" w:color="auto"/>
        <w:bottom w:val="single" w:sz="4" w:space="0" w:color="auto"/>
        <w:right w:val="single" w:sz="4" w:space="0" w:color="auto"/>
      </w:pBdr>
      <w:shd w:val="clear" w:color="000000" w:fill="DFE3E8"/>
      <w:spacing w:before="100" w:beforeAutospacing="1" w:after="100" w:afterAutospacing="1"/>
      <w:textAlignment w:val="center"/>
    </w:pPr>
    <w:rPr>
      <w:rFonts w:ascii="Times New Roman" w:eastAsia="Times New Roman" w:hAnsi="Times New Roman" w:cs="Times New Roman"/>
      <w:b/>
      <w:bCs/>
      <w:color w:val="363636"/>
      <w:sz w:val="24"/>
      <w:szCs w:val="24"/>
    </w:rPr>
  </w:style>
  <w:style w:type="paragraph" w:customStyle="1" w:styleId="xl118">
    <w:name w:val="xl118"/>
    <w:basedOn w:val="Normal"/>
    <w:rsid w:val="000E1245"/>
    <w:pPr>
      <w:pBdr>
        <w:top w:val="single" w:sz="4" w:space="0" w:color="auto"/>
        <w:left w:val="single" w:sz="8" w:space="0" w:color="auto"/>
        <w:bottom w:val="single" w:sz="4" w:space="0" w:color="auto"/>
        <w:right w:val="single" w:sz="4" w:space="0" w:color="auto"/>
      </w:pBdr>
      <w:shd w:val="clear" w:color="000000" w:fill="DDD9C4"/>
      <w:spacing w:before="100" w:beforeAutospacing="1" w:after="100" w:afterAutospacing="1"/>
    </w:pPr>
    <w:rPr>
      <w:rFonts w:ascii="Times New Roman" w:eastAsia="Times New Roman" w:hAnsi="Times New Roman" w:cs="Times New Roman"/>
      <w:color w:val="000000"/>
      <w:sz w:val="24"/>
      <w:szCs w:val="24"/>
    </w:rPr>
  </w:style>
  <w:style w:type="paragraph" w:customStyle="1" w:styleId="xl119">
    <w:name w:val="xl119"/>
    <w:basedOn w:val="Normal"/>
    <w:rsid w:val="000E1245"/>
    <w:pPr>
      <w:pBdr>
        <w:top w:val="single" w:sz="4" w:space="0" w:color="auto"/>
        <w:left w:val="single" w:sz="4" w:space="0" w:color="auto"/>
        <w:bottom w:val="single" w:sz="4" w:space="0" w:color="auto"/>
        <w:right w:val="single" w:sz="4" w:space="0" w:color="auto"/>
      </w:pBdr>
      <w:shd w:val="clear" w:color="000000" w:fill="DDD9C4"/>
      <w:spacing w:before="100" w:beforeAutospacing="1" w:after="100" w:afterAutospacing="1"/>
    </w:pPr>
    <w:rPr>
      <w:rFonts w:ascii="Times New Roman" w:eastAsia="Times New Roman" w:hAnsi="Times New Roman" w:cs="Times New Roman"/>
      <w:color w:val="000000"/>
      <w:sz w:val="24"/>
      <w:szCs w:val="24"/>
    </w:rPr>
  </w:style>
  <w:style w:type="paragraph" w:customStyle="1" w:styleId="xl120">
    <w:name w:val="xl120"/>
    <w:basedOn w:val="Normal"/>
    <w:rsid w:val="000E1245"/>
    <w:pPr>
      <w:pBdr>
        <w:top w:val="single" w:sz="4" w:space="0" w:color="auto"/>
        <w:left w:val="single" w:sz="4" w:space="0" w:color="auto"/>
        <w:bottom w:val="single" w:sz="4" w:space="0" w:color="auto"/>
        <w:right w:val="single" w:sz="8" w:space="0" w:color="auto"/>
      </w:pBdr>
      <w:shd w:val="clear" w:color="000000" w:fill="DDD9C4"/>
      <w:spacing w:before="100" w:beforeAutospacing="1" w:after="100" w:afterAutospacing="1"/>
    </w:pPr>
    <w:rPr>
      <w:rFonts w:ascii="Times New Roman" w:eastAsia="Times New Roman" w:hAnsi="Times New Roman" w:cs="Times New Roman"/>
      <w:color w:val="000000"/>
      <w:sz w:val="24"/>
      <w:szCs w:val="24"/>
    </w:rPr>
  </w:style>
  <w:style w:type="paragraph" w:customStyle="1" w:styleId="xl121">
    <w:name w:val="xl121"/>
    <w:basedOn w:val="Normal"/>
    <w:rsid w:val="000E1245"/>
    <w:pPr>
      <w:pBdr>
        <w:top w:val="single" w:sz="4" w:space="0" w:color="auto"/>
        <w:bottom w:val="single" w:sz="4" w:space="0" w:color="auto"/>
        <w:right w:val="single" w:sz="4" w:space="0" w:color="auto"/>
      </w:pBdr>
      <w:shd w:val="clear" w:color="000000" w:fill="DDD9C4"/>
      <w:spacing w:before="100" w:beforeAutospacing="1" w:after="100" w:afterAutospacing="1"/>
    </w:pPr>
    <w:rPr>
      <w:rFonts w:ascii="Times New Roman" w:eastAsia="Times New Roman" w:hAnsi="Times New Roman" w:cs="Times New Roman"/>
      <w:color w:val="000000"/>
      <w:sz w:val="24"/>
      <w:szCs w:val="24"/>
    </w:rPr>
  </w:style>
  <w:style w:type="paragraph" w:customStyle="1" w:styleId="xl122">
    <w:name w:val="xl122"/>
    <w:basedOn w:val="Normal"/>
    <w:rsid w:val="000E124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23">
    <w:name w:val="xl123"/>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24">
    <w:name w:val="xl124"/>
    <w:basedOn w:val="Normal"/>
    <w:rsid w:val="000E124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125">
    <w:name w:val="xl125"/>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b/>
      <w:bCs/>
      <w:color w:val="000000"/>
      <w:sz w:val="24"/>
      <w:szCs w:val="24"/>
    </w:rPr>
  </w:style>
  <w:style w:type="paragraph" w:customStyle="1" w:styleId="xl126">
    <w:name w:val="xl126"/>
    <w:basedOn w:val="Normal"/>
    <w:rsid w:val="000E1245"/>
    <w:pPr>
      <w:pBdr>
        <w:top w:val="single" w:sz="4" w:space="0" w:color="auto"/>
        <w:left w:val="single" w:sz="4" w:space="0" w:color="auto"/>
        <w:bottom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27">
    <w:name w:val="xl127"/>
    <w:basedOn w:val="Normal"/>
    <w:rsid w:val="000E1245"/>
    <w:pPr>
      <w:pBdr>
        <w:top w:val="single" w:sz="4" w:space="0" w:color="auto"/>
        <w:left w:val="single" w:sz="8" w:space="0" w:color="auto"/>
        <w:bottom w:val="single" w:sz="4" w:space="0" w:color="auto"/>
        <w:right w:val="single" w:sz="4" w:space="0" w:color="auto"/>
      </w:pBdr>
      <w:shd w:val="clear" w:color="000000" w:fill="DA9694"/>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28">
    <w:name w:val="xl128"/>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b/>
      <w:bCs/>
      <w:color w:val="4F81BD"/>
      <w:sz w:val="24"/>
      <w:szCs w:val="24"/>
    </w:rPr>
  </w:style>
  <w:style w:type="paragraph" w:customStyle="1" w:styleId="xl129">
    <w:name w:val="xl129"/>
    <w:basedOn w:val="Normal"/>
    <w:rsid w:val="000E1245"/>
    <w:pPr>
      <w:pBdr>
        <w:top w:val="single" w:sz="4" w:space="0" w:color="auto"/>
        <w:left w:val="single" w:sz="4" w:space="0" w:color="auto"/>
        <w:bottom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30">
    <w:name w:val="xl130"/>
    <w:basedOn w:val="Normal"/>
    <w:rsid w:val="000E124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color w:val="000000"/>
      <w:sz w:val="24"/>
      <w:szCs w:val="24"/>
    </w:rPr>
  </w:style>
  <w:style w:type="paragraph" w:customStyle="1" w:styleId="xl131">
    <w:name w:val="xl131"/>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32">
    <w:name w:val="xl132"/>
    <w:basedOn w:val="Normal"/>
    <w:rsid w:val="000E124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133">
    <w:name w:val="xl133"/>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134">
    <w:name w:val="xl134"/>
    <w:basedOn w:val="Normal"/>
    <w:rsid w:val="000E1245"/>
    <w:pPr>
      <w:pBdr>
        <w:top w:val="single" w:sz="4" w:space="0" w:color="auto"/>
        <w:left w:val="single" w:sz="4" w:space="0" w:color="auto"/>
        <w:bottom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35">
    <w:name w:val="xl135"/>
    <w:basedOn w:val="Normal"/>
    <w:rsid w:val="000E124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FF0000"/>
      <w:sz w:val="24"/>
      <w:szCs w:val="24"/>
    </w:rPr>
  </w:style>
  <w:style w:type="paragraph" w:customStyle="1" w:styleId="xl136">
    <w:name w:val="xl136"/>
    <w:basedOn w:val="Normal"/>
    <w:rsid w:val="000E124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137">
    <w:name w:val="xl137"/>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sz w:val="24"/>
      <w:szCs w:val="24"/>
    </w:rPr>
  </w:style>
  <w:style w:type="paragraph" w:customStyle="1" w:styleId="xl138">
    <w:name w:val="xl138"/>
    <w:basedOn w:val="Normal"/>
    <w:rsid w:val="000E1245"/>
    <w:pPr>
      <w:pBdr>
        <w:top w:val="single" w:sz="4" w:space="0" w:color="auto"/>
        <w:left w:val="single" w:sz="8"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color w:val="000000"/>
      <w:sz w:val="24"/>
      <w:szCs w:val="24"/>
    </w:rPr>
  </w:style>
  <w:style w:type="paragraph" w:customStyle="1" w:styleId="xl139">
    <w:name w:val="xl139"/>
    <w:basedOn w:val="Normal"/>
    <w:rsid w:val="000E1245"/>
    <w:pPr>
      <w:pBdr>
        <w:top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color w:val="000000"/>
      <w:sz w:val="24"/>
      <w:szCs w:val="24"/>
    </w:rPr>
  </w:style>
  <w:style w:type="paragraph" w:customStyle="1" w:styleId="xl140">
    <w:name w:val="xl140"/>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41">
    <w:name w:val="xl141"/>
    <w:basedOn w:val="Normal"/>
    <w:rsid w:val="000E1245"/>
    <w:pPr>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42">
    <w:name w:val="xl142"/>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43">
    <w:name w:val="xl143"/>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44">
    <w:name w:val="xl144"/>
    <w:basedOn w:val="Normal"/>
    <w:rsid w:val="000E1245"/>
    <w:pPr>
      <w:pBdr>
        <w:top w:val="single" w:sz="4" w:space="0" w:color="auto"/>
        <w:left w:val="single" w:sz="4" w:space="0" w:color="auto"/>
        <w:bottom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45">
    <w:name w:val="xl145"/>
    <w:basedOn w:val="Normal"/>
    <w:rsid w:val="000E1245"/>
    <w:pPr>
      <w:pBdr>
        <w:top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color w:val="000000"/>
      <w:sz w:val="24"/>
      <w:szCs w:val="24"/>
    </w:rPr>
  </w:style>
  <w:style w:type="paragraph" w:customStyle="1" w:styleId="xl146">
    <w:name w:val="xl146"/>
    <w:basedOn w:val="Normal"/>
    <w:rsid w:val="000E1245"/>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47">
    <w:name w:val="xl147"/>
    <w:basedOn w:val="Normal"/>
    <w:rsid w:val="000E1245"/>
    <w:pPr>
      <w:pBdr>
        <w:top w:val="single" w:sz="4" w:space="0" w:color="auto"/>
        <w:left w:val="single" w:sz="8" w:space="0" w:color="auto"/>
        <w:bottom w:val="single" w:sz="4" w:space="0" w:color="auto"/>
        <w:right w:val="single" w:sz="4" w:space="0" w:color="auto"/>
      </w:pBdr>
      <w:shd w:val="clear" w:color="000000" w:fill="4BACC6"/>
      <w:spacing w:before="100" w:beforeAutospacing="1" w:after="100" w:afterAutospacing="1"/>
      <w:textAlignment w:val="center"/>
    </w:pPr>
    <w:rPr>
      <w:rFonts w:ascii="Times New Roman" w:eastAsia="Times New Roman" w:hAnsi="Times New Roman" w:cs="Times New Roman"/>
      <w:b/>
      <w:bCs/>
      <w:color w:val="FFFFFF"/>
      <w:sz w:val="24"/>
      <w:szCs w:val="24"/>
    </w:rPr>
  </w:style>
  <w:style w:type="paragraph" w:customStyle="1" w:styleId="xl148">
    <w:name w:val="xl148"/>
    <w:basedOn w:val="Normal"/>
    <w:rsid w:val="000E1245"/>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49">
    <w:name w:val="xl149"/>
    <w:basedOn w:val="Normal"/>
    <w:rsid w:val="000E1245"/>
    <w:pPr>
      <w:pBdr>
        <w:top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50">
    <w:name w:val="xl150"/>
    <w:basedOn w:val="Normal"/>
    <w:rsid w:val="000E1245"/>
    <w:pPr>
      <w:pBdr>
        <w:top w:val="single" w:sz="4" w:space="0" w:color="auto"/>
        <w:left w:val="single" w:sz="4"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51">
    <w:name w:val="xl151"/>
    <w:basedOn w:val="Normal"/>
    <w:rsid w:val="000E1245"/>
    <w:pPr>
      <w:pBdr>
        <w:top w:val="single" w:sz="4" w:space="0" w:color="auto"/>
        <w:lef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52">
    <w:name w:val="xl152"/>
    <w:basedOn w:val="Normal"/>
    <w:rsid w:val="000E1245"/>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53">
    <w:name w:val="xl153"/>
    <w:basedOn w:val="Normal"/>
    <w:rsid w:val="000E1245"/>
    <w:pPr>
      <w:pBdr>
        <w:top w:val="single" w:sz="4" w:space="0" w:color="auto"/>
        <w:bottom w:val="single" w:sz="8" w:space="0" w:color="auto"/>
        <w:right w:val="single" w:sz="4" w:space="0" w:color="auto"/>
      </w:pBdr>
      <w:shd w:val="clear" w:color="000000" w:fill="FFFFFF"/>
      <w:spacing w:before="100" w:beforeAutospacing="1" w:after="100" w:afterAutospacing="1"/>
      <w:textAlignment w:val="center"/>
    </w:pPr>
    <w:rPr>
      <w:rFonts w:ascii="Times New Roman" w:eastAsia="Times New Roman" w:hAnsi="Times New Roman" w:cs="Times New Roman"/>
      <w:b/>
      <w:bCs/>
      <w:color w:val="000000"/>
      <w:sz w:val="24"/>
      <w:szCs w:val="24"/>
    </w:rPr>
  </w:style>
  <w:style w:type="paragraph" w:customStyle="1" w:styleId="xl154">
    <w:name w:val="xl154"/>
    <w:basedOn w:val="Normal"/>
    <w:rsid w:val="000E1245"/>
    <w:pPr>
      <w:pBdr>
        <w:top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55">
    <w:name w:val="xl155"/>
    <w:basedOn w:val="Normal"/>
    <w:rsid w:val="000E1245"/>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paragraph" w:customStyle="1" w:styleId="xl156">
    <w:name w:val="xl156"/>
    <w:basedOn w:val="Normal"/>
    <w:rsid w:val="000E1245"/>
    <w:pPr>
      <w:pBdr>
        <w:top w:val="single" w:sz="4" w:space="0" w:color="auto"/>
        <w:left w:val="single" w:sz="4" w:space="0" w:color="auto"/>
        <w:bottom w:val="single" w:sz="8" w:space="0" w:color="auto"/>
      </w:pBdr>
      <w:shd w:val="clear" w:color="000000" w:fill="FFFFFF"/>
      <w:spacing w:before="100" w:beforeAutospacing="1" w:after="100" w:afterAutospacing="1"/>
      <w:jc w:val="center"/>
      <w:textAlignment w:val="center"/>
    </w:pPr>
    <w:rPr>
      <w:rFonts w:ascii="Times New Roman" w:eastAsia="Times New Roman" w:hAnsi="Times New Roman" w:cs="Times New Roman"/>
      <w:color w:val="1F497D"/>
      <w:sz w:val="24"/>
      <w:szCs w:val="24"/>
    </w:rPr>
  </w:style>
  <w:style w:type="character" w:customStyle="1" w:styleId="hps">
    <w:name w:val="hps"/>
    <w:basedOn w:val="DefaultParagraphFont"/>
    <w:rsid w:val="00941BDD"/>
  </w:style>
  <w:style w:type="table" w:customStyle="1" w:styleId="GridTable4-Accent12">
    <w:name w:val="Grid Table 4 - Accent 12"/>
    <w:basedOn w:val="TableNormal"/>
    <w:uiPriority w:val="49"/>
    <w:rsid w:val="00F403F8"/>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odyText2">
    <w:name w:val="Body Text 2"/>
    <w:basedOn w:val="Normal"/>
    <w:link w:val="BodyText2Char"/>
    <w:uiPriority w:val="99"/>
    <w:rsid w:val="00B90029"/>
    <w:pPr>
      <w:widowControl w:val="0"/>
      <w:autoSpaceDE w:val="0"/>
      <w:autoSpaceDN w:val="0"/>
      <w:adjustRightInd w:val="0"/>
      <w:spacing w:before="200" w:after="120" w:line="276" w:lineRule="auto"/>
    </w:pPr>
    <w:rPr>
      <w:rFonts w:ascii="Times New Roman" w:eastAsia="Times New Roman" w:hAnsi="Times New Roman" w:cs="Times New Roman"/>
      <w:color w:val="000000"/>
      <w:sz w:val="24"/>
    </w:rPr>
  </w:style>
  <w:style w:type="character" w:customStyle="1" w:styleId="BodyText2Char">
    <w:name w:val="Body Text 2 Char"/>
    <w:basedOn w:val="DefaultParagraphFont"/>
    <w:link w:val="BodyText2"/>
    <w:uiPriority w:val="99"/>
    <w:rsid w:val="00B90029"/>
    <w:rPr>
      <w:rFonts w:ascii="Times New Roman" w:eastAsia="Times New Roman" w:hAnsi="Times New Roman" w:cs="Times New Roman"/>
      <w:color w:val="000000"/>
      <w:sz w:val="24"/>
    </w:rPr>
  </w:style>
  <w:style w:type="paragraph" w:customStyle="1" w:styleId="Style1">
    <w:name w:val="Style1"/>
    <w:basedOn w:val="Normal"/>
    <w:rsid w:val="003F2134"/>
    <w:pPr>
      <w:widowControl w:val="0"/>
      <w:spacing w:before="120" w:after="120"/>
      <w:ind w:left="284" w:right="284"/>
      <w:jc w:val="both"/>
    </w:pPr>
    <w:rPr>
      <w:rFonts w:ascii=".VnArial" w:eastAsia="MS Mincho" w:hAnsi=".VnArial" w:cs="Times New Roman"/>
      <w:sz w:val="20"/>
      <w:szCs w:val="20"/>
    </w:rPr>
  </w:style>
  <w:style w:type="paragraph" w:styleId="ListBullet">
    <w:name w:val="List Bullet"/>
    <w:basedOn w:val="Normal"/>
    <w:unhideWhenUsed/>
    <w:rsid w:val="003F2134"/>
    <w:pPr>
      <w:numPr>
        <w:numId w:val="16"/>
      </w:numPr>
      <w:spacing w:before="120" w:after="120"/>
    </w:pPr>
    <w:rPr>
      <w:rFonts w:eastAsia="Calibri" w:cs="Arial"/>
      <w:sz w:val="20"/>
      <w:szCs w:val="20"/>
    </w:rPr>
  </w:style>
  <w:style w:type="table" w:customStyle="1" w:styleId="TableGrid1">
    <w:name w:val="Table Grid1"/>
    <w:basedOn w:val="TableNormal"/>
    <w:next w:val="TableGrid"/>
    <w:rsid w:val="006E3541"/>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11">
    <w:name w:val="Grid Table 4 - Accent 111"/>
    <w:basedOn w:val="TableNormal"/>
    <w:uiPriority w:val="49"/>
    <w:rsid w:val="007D3786"/>
    <w:pPr>
      <w:spacing w:after="0" w:line="240" w:lineRule="auto"/>
    </w:pPr>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StyleHeading1Arial">
    <w:name w:val="Style Heading 1 + Arial"/>
    <w:basedOn w:val="Heading1"/>
    <w:autoRedefine/>
    <w:rsid w:val="001A5FCD"/>
    <w:pPr>
      <w:keepLines w:val="0"/>
      <w:widowControl w:val="0"/>
      <w:numPr>
        <w:numId w:val="30"/>
      </w:numPr>
      <w:spacing w:before="240" w:line="360" w:lineRule="auto"/>
      <w:jc w:val="left"/>
    </w:pPr>
    <w:rPr>
      <w:rFonts w:ascii="Arial" w:eastAsia="MS Mincho" w:hAnsi="Arial" w:cs="Times New Roman"/>
      <w:caps w:val="0"/>
      <w:kern w:val="28"/>
      <w:szCs w:val="24"/>
    </w:rPr>
  </w:style>
  <w:style w:type="paragraph" w:styleId="Quote">
    <w:name w:val="Quote"/>
    <w:basedOn w:val="Normal"/>
    <w:next w:val="Normal"/>
    <w:link w:val="QuoteChar"/>
    <w:uiPriority w:val="29"/>
    <w:qFormat/>
    <w:rsid w:val="007F469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F4696"/>
    <w:rPr>
      <w:rFonts w:ascii="Arial" w:hAnsi="Arial"/>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844803">
      <w:bodyDiv w:val="1"/>
      <w:marLeft w:val="0"/>
      <w:marRight w:val="0"/>
      <w:marTop w:val="0"/>
      <w:marBottom w:val="0"/>
      <w:divBdr>
        <w:top w:val="none" w:sz="0" w:space="0" w:color="auto"/>
        <w:left w:val="none" w:sz="0" w:space="0" w:color="auto"/>
        <w:bottom w:val="none" w:sz="0" w:space="0" w:color="auto"/>
        <w:right w:val="none" w:sz="0" w:space="0" w:color="auto"/>
      </w:divBdr>
    </w:div>
    <w:div w:id="95297991">
      <w:bodyDiv w:val="1"/>
      <w:marLeft w:val="0"/>
      <w:marRight w:val="0"/>
      <w:marTop w:val="0"/>
      <w:marBottom w:val="0"/>
      <w:divBdr>
        <w:top w:val="none" w:sz="0" w:space="0" w:color="auto"/>
        <w:left w:val="none" w:sz="0" w:space="0" w:color="auto"/>
        <w:bottom w:val="none" w:sz="0" w:space="0" w:color="auto"/>
        <w:right w:val="none" w:sz="0" w:space="0" w:color="auto"/>
      </w:divBdr>
    </w:div>
    <w:div w:id="101196233">
      <w:bodyDiv w:val="1"/>
      <w:marLeft w:val="0"/>
      <w:marRight w:val="0"/>
      <w:marTop w:val="0"/>
      <w:marBottom w:val="0"/>
      <w:divBdr>
        <w:top w:val="none" w:sz="0" w:space="0" w:color="auto"/>
        <w:left w:val="none" w:sz="0" w:space="0" w:color="auto"/>
        <w:bottom w:val="none" w:sz="0" w:space="0" w:color="auto"/>
        <w:right w:val="none" w:sz="0" w:space="0" w:color="auto"/>
      </w:divBdr>
    </w:div>
    <w:div w:id="102581295">
      <w:bodyDiv w:val="1"/>
      <w:marLeft w:val="0"/>
      <w:marRight w:val="0"/>
      <w:marTop w:val="0"/>
      <w:marBottom w:val="0"/>
      <w:divBdr>
        <w:top w:val="none" w:sz="0" w:space="0" w:color="auto"/>
        <w:left w:val="none" w:sz="0" w:space="0" w:color="auto"/>
        <w:bottom w:val="none" w:sz="0" w:space="0" w:color="auto"/>
        <w:right w:val="none" w:sz="0" w:space="0" w:color="auto"/>
      </w:divBdr>
    </w:div>
    <w:div w:id="211115811">
      <w:bodyDiv w:val="1"/>
      <w:marLeft w:val="0"/>
      <w:marRight w:val="0"/>
      <w:marTop w:val="0"/>
      <w:marBottom w:val="0"/>
      <w:divBdr>
        <w:top w:val="none" w:sz="0" w:space="0" w:color="auto"/>
        <w:left w:val="none" w:sz="0" w:space="0" w:color="auto"/>
        <w:bottom w:val="none" w:sz="0" w:space="0" w:color="auto"/>
        <w:right w:val="none" w:sz="0" w:space="0" w:color="auto"/>
      </w:divBdr>
      <w:divsChild>
        <w:div w:id="1759792104">
          <w:marLeft w:val="0"/>
          <w:marRight w:val="0"/>
          <w:marTop w:val="0"/>
          <w:marBottom w:val="0"/>
          <w:divBdr>
            <w:top w:val="none" w:sz="0" w:space="0" w:color="auto"/>
            <w:left w:val="none" w:sz="0" w:space="0" w:color="auto"/>
            <w:bottom w:val="none" w:sz="0" w:space="0" w:color="auto"/>
            <w:right w:val="none" w:sz="0" w:space="0" w:color="auto"/>
          </w:divBdr>
        </w:div>
        <w:div w:id="447043640">
          <w:marLeft w:val="0"/>
          <w:marRight w:val="0"/>
          <w:marTop w:val="0"/>
          <w:marBottom w:val="0"/>
          <w:divBdr>
            <w:top w:val="none" w:sz="0" w:space="0" w:color="auto"/>
            <w:left w:val="none" w:sz="0" w:space="0" w:color="auto"/>
            <w:bottom w:val="none" w:sz="0" w:space="0" w:color="auto"/>
            <w:right w:val="none" w:sz="0" w:space="0" w:color="auto"/>
          </w:divBdr>
        </w:div>
      </w:divsChild>
    </w:div>
    <w:div w:id="222643415">
      <w:bodyDiv w:val="1"/>
      <w:marLeft w:val="0"/>
      <w:marRight w:val="0"/>
      <w:marTop w:val="0"/>
      <w:marBottom w:val="0"/>
      <w:divBdr>
        <w:top w:val="none" w:sz="0" w:space="0" w:color="auto"/>
        <w:left w:val="none" w:sz="0" w:space="0" w:color="auto"/>
        <w:bottom w:val="none" w:sz="0" w:space="0" w:color="auto"/>
        <w:right w:val="none" w:sz="0" w:space="0" w:color="auto"/>
      </w:divBdr>
    </w:div>
    <w:div w:id="234629105">
      <w:bodyDiv w:val="1"/>
      <w:marLeft w:val="0"/>
      <w:marRight w:val="0"/>
      <w:marTop w:val="0"/>
      <w:marBottom w:val="0"/>
      <w:divBdr>
        <w:top w:val="none" w:sz="0" w:space="0" w:color="auto"/>
        <w:left w:val="none" w:sz="0" w:space="0" w:color="auto"/>
        <w:bottom w:val="none" w:sz="0" w:space="0" w:color="auto"/>
        <w:right w:val="none" w:sz="0" w:space="0" w:color="auto"/>
      </w:divBdr>
    </w:div>
    <w:div w:id="253560096">
      <w:bodyDiv w:val="1"/>
      <w:marLeft w:val="0"/>
      <w:marRight w:val="0"/>
      <w:marTop w:val="0"/>
      <w:marBottom w:val="0"/>
      <w:divBdr>
        <w:top w:val="none" w:sz="0" w:space="0" w:color="auto"/>
        <w:left w:val="none" w:sz="0" w:space="0" w:color="auto"/>
        <w:bottom w:val="none" w:sz="0" w:space="0" w:color="auto"/>
        <w:right w:val="none" w:sz="0" w:space="0" w:color="auto"/>
      </w:divBdr>
    </w:div>
    <w:div w:id="259220317">
      <w:bodyDiv w:val="1"/>
      <w:marLeft w:val="0"/>
      <w:marRight w:val="0"/>
      <w:marTop w:val="0"/>
      <w:marBottom w:val="0"/>
      <w:divBdr>
        <w:top w:val="none" w:sz="0" w:space="0" w:color="auto"/>
        <w:left w:val="none" w:sz="0" w:space="0" w:color="auto"/>
        <w:bottom w:val="none" w:sz="0" w:space="0" w:color="auto"/>
        <w:right w:val="none" w:sz="0" w:space="0" w:color="auto"/>
      </w:divBdr>
    </w:div>
    <w:div w:id="267615575">
      <w:bodyDiv w:val="1"/>
      <w:marLeft w:val="0"/>
      <w:marRight w:val="0"/>
      <w:marTop w:val="0"/>
      <w:marBottom w:val="0"/>
      <w:divBdr>
        <w:top w:val="none" w:sz="0" w:space="0" w:color="auto"/>
        <w:left w:val="none" w:sz="0" w:space="0" w:color="auto"/>
        <w:bottom w:val="none" w:sz="0" w:space="0" w:color="auto"/>
        <w:right w:val="none" w:sz="0" w:space="0" w:color="auto"/>
      </w:divBdr>
    </w:div>
    <w:div w:id="301158356">
      <w:bodyDiv w:val="1"/>
      <w:marLeft w:val="0"/>
      <w:marRight w:val="0"/>
      <w:marTop w:val="0"/>
      <w:marBottom w:val="0"/>
      <w:divBdr>
        <w:top w:val="none" w:sz="0" w:space="0" w:color="auto"/>
        <w:left w:val="none" w:sz="0" w:space="0" w:color="auto"/>
        <w:bottom w:val="none" w:sz="0" w:space="0" w:color="auto"/>
        <w:right w:val="none" w:sz="0" w:space="0" w:color="auto"/>
      </w:divBdr>
    </w:div>
    <w:div w:id="347996454">
      <w:bodyDiv w:val="1"/>
      <w:marLeft w:val="0"/>
      <w:marRight w:val="0"/>
      <w:marTop w:val="0"/>
      <w:marBottom w:val="0"/>
      <w:divBdr>
        <w:top w:val="none" w:sz="0" w:space="0" w:color="auto"/>
        <w:left w:val="none" w:sz="0" w:space="0" w:color="auto"/>
        <w:bottom w:val="none" w:sz="0" w:space="0" w:color="auto"/>
        <w:right w:val="none" w:sz="0" w:space="0" w:color="auto"/>
      </w:divBdr>
    </w:div>
    <w:div w:id="350643898">
      <w:bodyDiv w:val="1"/>
      <w:marLeft w:val="0"/>
      <w:marRight w:val="0"/>
      <w:marTop w:val="0"/>
      <w:marBottom w:val="0"/>
      <w:divBdr>
        <w:top w:val="none" w:sz="0" w:space="0" w:color="auto"/>
        <w:left w:val="none" w:sz="0" w:space="0" w:color="auto"/>
        <w:bottom w:val="none" w:sz="0" w:space="0" w:color="auto"/>
        <w:right w:val="none" w:sz="0" w:space="0" w:color="auto"/>
      </w:divBdr>
    </w:div>
    <w:div w:id="384060397">
      <w:bodyDiv w:val="1"/>
      <w:marLeft w:val="0"/>
      <w:marRight w:val="0"/>
      <w:marTop w:val="0"/>
      <w:marBottom w:val="0"/>
      <w:divBdr>
        <w:top w:val="none" w:sz="0" w:space="0" w:color="auto"/>
        <w:left w:val="none" w:sz="0" w:space="0" w:color="auto"/>
        <w:bottom w:val="none" w:sz="0" w:space="0" w:color="auto"/>
        <w:right w:val="none" w:sz="0" w:space="0" w:color="auto"/>
      </w:divBdr>
    </w:div>
    <w:div w:id="387725541">
      <w:bodyDiv w:val="1"/>
      <w:marLeft w:val="0"/>
      <w:marRight w:val="0"/>
      <w:marTop w:val="0"/>
      <w:marBottom w:val="0"/>
      <w:divBdr>
        <w:top w:val="none" w:sz="0" w:space="0" w:color="auto"/>
        <w:left w:val="none" w:sz="0" w:space="0" w:color="auto"/>
        <w:bottom w:val="none" w:sz="0" w:space="0" w:color="auto"/>
        <w:right w:val="none" w:sz="0" w:space="0" w:color="auto"/>
      </w:divBdr>
    </w:div>
    <w:div w:id="439300728">
      <w:bodyDiv w:val="1"/>
      <w:marLeft w:val="0"/>
      <w:marRight w:val="0"/>
      <w:marTop w:val="0"/>
      <w:marBottom w:val="0"/>
      <w:divBdr>
        <w:top w:val="none" w:sz="0" w:space="0" w:color="auto"/>
        <w:left w:val="none" w:sz="0" w:space="0" w:color="auto"/>
        <w:bottom w:val="none" w:sz="0" w:space="0" w:color="auto"/>
        <w:right w:val="none" w:sz="0" w:space="0" w:color="auto"/>
      </w:divBdr>
    </w:div>
    <w:div w:id="525560116">
      <w:bodyDiv w:val="1"/>
      <w:marLeft w:val="0"/>
      <w:marRight w:val="0"/>
      <w:marTop w:val="0"/>
      <w:marBottom w:val="0"/>
      <w:divBdr>
        <w:top w:val="none" w:sz="0" w:space="0" w:color="auto"/>
        <w:left w:val="none" w:sz="0" w:space="0" w:color="auto"/>
        <w:bottom w:val="none" w:sz="0" w:space="0" w:color="auto"/>
        <w:right w:val="none" w:sz="0" w:space="0" w:color="auto"/>
      </w:divBdr>
    </w:div>
    <w:div w:id="534538863">
      <w:bodyDiv w:val="1"/>
      <w:marLeft w:val="0"/>
      <w:marRight w:val="0"/>
      <w:marTop w:val="0"/>
      <w:marBottom w:val="0"/>
      <w:divBdr>
        <w:top w:val="none" w:sz="0" w:space="0" w:color="auto"/>
        <w:left w:val="none" w:sz="0" w:space="0" w:color="auto"/>
        <w:bottom w:val="none" w:sz="0" w:space="0" w:color="auto"/>
        <w:right w:val="none" w:sz="0" w:space="0" w:color="auto"/>
      </w:divBdr>
    </w:div>
    <w:div w:id="600647826">
      <w:bodyDiv w:val="1"/>
      <w:marLeft w:val="0"/>
      <w:marRight w:val="0"/>
      <w:marTop w:val="0"/>
      <w:marBottom w:val="0"/>
      <w:divBdr>
        <w:top w:val="none" w:sz="0" w:space="0" w:color="auto"/>
        <w:left w:val="none" w:sz="0" w:space="0" w:color="auto"/>
        <w:bottom w:val="none" w:sz="0" w:space="0" w:color="auto"/>
        <w:right w:val="none" w:sz="0" w:space="0" w:color="auto"/>
      </w:divBdr>
    </w:div>
    <w:div w:id="603654188">
      <w:bodyDiv w:val="1"/>
      <w:marLeft w:val="0"/>
      <w:marRight w:val="0"/>
      <w:marTop w:val="0"/>
      <w:marBottom w:val="0"/>
      <w:divBdr>
        <w:top w:val="none" w:sz="0" w:space="0" w:color="auto"/>
        <w:left w:val="none" w:sz="0" w:space="0" w:color="auto"/>
        <w:bottom w:val="none" w:sz="0" w:space="0" w:color="auto"/>
        <w:right w:val="none" w:sz="0" w:space="0" w:color="auto"/>
      </w:divBdr>
    </w:div>
    <w:div w:id="611521252">
      <w:bodyDiv w:val="1"/>
      <w:marLeft w:val="0"/>
      <w:marRight w:val="0"/>
      <w:marTop w:val="0"/>
      <w:marBottom w:val="0"/>
      <w:divBdr>
        <w:top w:val="none" w:sz="0" w:space="0" w:color="auto"/>
        <w:left w:val="none" w:sz="0" w:space="0" w:color="auto"/>
        <w:bottom w:val="none" w:sz="0" w:space="0" w:color="auto"/>
        <w:right w:val="none" w:sz="0" w:space="0" w:color="auto"/>
      </w:divBdr>
    </w:div>
    <w:div w:id="633100010">
      <w:bodyDiv w:val="1"/>
      <w:marLeft w:val="0"/>
      <w:marRight w:val="0"/>
      <w:marTop w:val="0"/>
      <w:marBottom w:val="0"/>
      <w:divBdr>
        <w:top w:val="none" w:sz="0" w:space="0" w:color="auto"/>
        <w:left w:val="none" w:sz="0" w:space="0" w:color="auto"/>
        <w:bottom w:val="none" w:sz="0" w:space="0" w:color="auto"/>
        <w:right w:val="none" w:sz="0" w:space="0" w:color="auto"/>
      </w:divBdr>
    </w:div>
    <w:div w:id="644164983">
      <w:bodyDiv w:val="1"/>
      <w:marLeft w:val="0"/>
      <w:marRight w:val="0"/>
      <w:marTop w:val="0"/>
      <w:marBottom w:val="0"/>
      <w:divBdr>
        <w:top w:val="none" w:sz="0" w:space="0" w:color="auto"/>
        <w:left w:val="none" w:sz="0" w:space="0" w:color="auto"/>
        <w:bottom w:val="none" w:sz="0" w:space="0" w:color="auto"/>
        <w:right w:val="none" w:sz="0" w:space="0" w:color="auto"/>
      </w:divBdr>
    </w:div>
    <w:div w:id="665792911">
      <w:bodyDiv w:val="1"/>
      <w:marLeft w:val="0"/>
      <w:marRight w:val="0"/>
      <w:marTop w:val="0"/>
      <w:marBottom w:val="0"/>
      <w:divBdr>
        <w:top w:val="none" w:sz="0" w:space="0" w:color="auto"/>
        <w:left w:val="none" w:sz="0" w:space="0" w:color="auto"/>
        <w:bottom w:val="none" w:sz="0" w:space="0" w:color="auto"/>
        <w:right w:val="none" w:sz="0" w:space="0" w:color="auto"/>
      </w:divBdr>
    </w:div>
    <w:div w:id="677461621">
      <w:bodyDiv w:val="1"/>
      <w:marLeft w:val="0"/>
      <w:marRight w:val="0"/>
      <w:marTop w:val="0"/>
      <w:marBottom w:val="0"/>
      <w:divBdr>
        <w:top w:val="none" w:sz="0" w:space="0" w:color="auto"/>
        <w:left w:val="none" w:sz="0" w:space="0" w:color="auto"/>
        <w:bottom w:val="none" w:sz="0" w:space="0" w:color="auto"/>
        <w:right w:val="none" w:sz="0" w:space="0" w:color="auto"/>
      </w:divBdr>
    </w:div>
    <w:div w:id="709376018">
      <w:bodyDiv w:val="1"/>
      <w:marLeft w:val="0"/>
      <w:marRight w:val="0"/>
      <w:marTop w:val="0"/>
      <w:marBottom w:val="0"/>
      <w:divBdr>
        <w:top w:val="none" w:sz="0" w:space="0" w:color="auto"/>
        <w:left w:val="none" w:sz="0" w:space="0" w:color="auto"/>
        <w:bottom w:val="none" w:sz="0" w:space="0" w:color="auto"/>
        <w:right w:val="none" w:sz="0" w:space="0" w:color="auto"/>
      </w:divBdr>
    </w:div>
    <w:div w:id="741105863">
      <w:bodyDiv w:val="1"/>
      <w:marLeft w:val="0"/>
      <w:marRight w:val="0"/>
      <w:marTop w:val="0"/>
      <w:marBottom w:val="0"/>
      <w:divBdr>
        <w:top w:val="none" w:sz="0" w:space="0" w:color="auto"/>
        <w:left w:val="none" w:sz="0" w:space="0" w:color="auto"/>
        <w:bottom w:val="none" w:sz="0" w:space="0" w:color="auto"/>
        <w:right w:val="none" w:sz="0" w:space="0" w:color="auto"/>
      </w:divBdr>
    </w:div>
    <w:div w:id="741951832">
      <w:bodyDiv w:val="1"/>
      <w:marLeft w:val="0"/>
      <w:marRight w:val="0"/>
      <w:marTop w:val="0"/>
      <w:marBottom w:val="0"/>
      <w:divBdr>
        <w:top w:val="none" w:sz="0" w:space="0" w:color="auto"/>
        <w:left w:val="none" w:sz="0" w:space="0" w:color="auto"/>
        <w:bottom w:val="none" w:sz="0" w:space="0" w:color="auto"/>
        <w:right w:val="none" w:sz="0" w:space="0" w:color="auto"/>
      </w:divBdr>
    </w:div>
    <w:div w:id="756247231">
      <w:bodyDiv w:val="1"/>
      <w:marLeft w:val="0"/>
      <w:marRight w:val="0"/>
      <w:marTop w:val="0"/>
      <w:marBottom w:val="0"/>
      <w:divBdr>
        <w:top w:val="none" w:sz="0" w:space="0" w:color="auto"/>
        <w:left w:val="none" w:sz="0" w:space="0" w:color="auto"/>
        <w:bottom w:val="none" w:sz="0" w:space="0" w:color="auto"/>
        <w:right w:val="none" w:sz="0" w:space="0" w:color="auto"/>
      </w:divBdr>
    </w:div>
    <w:div w:id="828446271">
      <w:bodyDiv w:val="1"/>
      <w:marLeft w:val="0"/>
      <w:marRight w:val="0"/>
      <w:marTop w:val="0"/>
      <w:marBottom w:val="0"/>
      <w:divBdr>
        <w:top w:val="none" w:sz="0" w:space="0" w:color="auto"/>
        <w:left w:val="none" w:sz="0" w:space="0" w:color="auto"/>
        <w:bottom w:val="none" w:sz="0" w:space="0" w:color="auto"/>
        <w:right w:val="none" w:sz="0" w:space="0" w:color="auto"/>
      </w:divBdr>
    </w:div>
    <w:div w:id="828714346">
      <w:bodyDiv w:val="1"/>
      <w:marLeft w:val="0"/>
      <w:marRight w:val="0"/>
      <w:marTop w:val="0"/>
      <w:marBottom w:val="0"/>
      <w:divBdr>
        <w:top w:val="none" w:sz="0" w:space="0" w:color="auto"/>
        <w:left w:val="none" w:sz="0" w:space="0" w:color="auto"/>
        <w:bottom w:val="none" w:sz="0" w:space="0" w:color="auto"/>
        <w:right w:val="none" w:sz="0" w:space="0" w:color="auto"/>
      </w:divBdr>
    </w:div>
    <w:div w:id="834149183">
      <w:bodyDiv w:val="1"/>
      <w:marLeft w:val="0"/>
      <w:marRight w:val="0"/>
      <w:marTop w:val="0"/>
      <w:marBottom w:val="0"/>
      <w:divBdr>
        <w:top w:val="none" w:sz="0" w:space="0" w:color="auto"/>
        <w:left w:val="none" w:sz="0" w:space="0" w:color="auto"/>
        <w:bottom w:val="none" w:sz="0" w:space="0" w:color="auto"/>
        <w:right w:val="none" w:sz="0" w:space="0" w:color="auto"/>
      </w:divBdr>
    </w:div>
    <w:div w:id="839541209">
      <w:bodyDiv w:val="1"/>
      <w:marLeft w:val="0"/>
      <w:marRight w:val="0"/>
      <w:marTop w:val="0"/>
      <w:marBottom w:val="0"/>
      <w:divBdr>
        <w:top w:val="none" w:sz="0" w:space="0" w:color="auto"/>
        <w:left w:val="none" w:sz="0" w:space="0" w:color="auto"/>
        <w:bottom w:val="none" w:sz="0" w:space="0" w:color="auto"/>
        <w:right w:val="none" w:sz="0" w:space="0" w:color="auto"/>
      </w:divBdr>
    </w:div>
    <w:div w:id="904218353">
      <w:bodyDiv w:val="1"/>
      <w:marLeft w:val="0"/>
      <w:marRight w:val="0"/>
      <w:marTop w:val="0"/>
      <w:marBottom w:val="0"/>
      <w:divBdr>
        <w:top w:val="none" w:sz="0" w:space="0" w:color="auto"/>
        <w:left w:val="none" w:sz="0" w:space="0" w:color="auto"/>
        <w:bottom w:val="none" w:sz="0" w:space="0" w:color="auto"/>
        <w:right w:val="none" w:sz="0" w:space="0" w:color="auto"/>
      </w:divBdr>
    </w:div>
    <w:div w:id="908077614">
      <w:bodyDiv w:val="1"/>
      <w:marLeft w:val="0"/>
      <w:marRight w:val="0"/>
      <w:marTop w:val="0"/>
      <w:marBottom w:val="0"/>
      <w:divBdr>
        <w:top w:val="none" w:sz="0" w:space="0" w:color="auto"/>
        <w:left w:val="none" w:sz="0" w:space="0" w:color="auto"/>
        <w:bottom w:val="none" w:sz="0" w:space="0" w:color="auto"/>
        <w:right w:val="none" w:sz="0" w:space="0" w:color="auto"/>
      </w:divBdr>
    </w:div>
    <w:div w:id="914977685">
      <w:bodyDiv w:val="1"/>
      <w:marLeft w:val="0"/>
      <w:marRight w:val="0"/>
      <w:marTop w:val="0"/>
      <w:marBottom w:val="0"/>
      <w:divBdr>
        <w:top w:val="none" w:sz="0" w:space="0" w:color="auto"/>
        <w:left w:val="none" w:sz="0" w:space="0" w:color="auto"/>
        <w:bottom w:val="none" w:sz="0" w:space="0" w:color="auto"/>
        <w:right w:val="none" w:sz="0" w:space="0" w:color="auto"/>
      </w:divBdr>
    </w:div>
    <w:div w:id="941954643">
      <w:bodyDiv w:val="1"/>
      <w:marLeft w:val="0"/>
      <w:marRight w:val="0"/>
      <w:marTop w:val="0"/>
      <w:marBottom w:val="0"/>
      <w:divBdr>
        <w:top w:val="none" w:sz="0" w:space="0" w:color="auto"/>
        <w:left w:val="none" w:sz="0" w:space="0" w:color="auto"/>
        <w:bottom w:val="none" w:sz="0" w:space="0" w:color="auto"/>
        <w:right w:val="none" w:sz="0" w:space="0" w:color="auto"/>
      </w:divBdr>
    </w:div>
    <w:div w:id="948851226">
      <w:bodyDiv w:val="1"/>
      <w:marLeft w:val="0"/>
      <w:marRight w:val="0"/>
      <w:marTop w:val="0"/>
      <w:marBottom w:val="0"/>
      <w:divBdr>
        <w:top w:val="none" w:sz="0" w:space="0" w:color="auto"/>
        <w:left w:val="none" w:sz="0" w:space="0" w:color="auto"/>
        <w:bottom w:val="none" w:sz="0" w:space="0" w:color="auto"/>
        <w:right w:val="none" w:sz="0" w:space="0" w:color="auto"/>
      </w:divBdr>
    </w:div>
    <w:div w:id="1009719184">
      <w:bodyDiv w:val="1"/>
      <w:marLeft w:val="0"/>
      <w:marRight w:val="0"/>
      <w:marTop w:val="0"/>
      <w:marBottom w:val="0"/>
      <w:divBdr>
        <w:top w:val="none" w:sz="0" w:space="0" w:color="auto"/>
        <w:left w:val="none" w:sz="0" w:space="0" w:color="auto"/>
        <w:bottom w:val="none" w:sz="0" w:space="0" w:color="auto"/>
        <w:right w:val="none" w:sz="0" w:space="0" w:color="auto"/>
      </w:divBdr>
    </w:div>
    <w:div w:id="1016074635">
      <w:bodyDiv w:val="1"/>
      <w:marLeft w:val="0"/>
      <w:marRight w:val="0"/>
      <w:marTop w:val="0"/>
      <w:marBottom w:val="0"/>
      <w:divBdr>
        <w:top w:val="none" w:sz="0" w:space="0" w:color="auto"/>
        <w:left w:val="none" w:sz="0" w:space="0" w:color="auto"/>
        <w:bottom w:val="none" w:sz="0" w:space="0" w:color="auto"/>
        <w:right w:val="none" w:sz="0" w:space="0" w:color="auto"/>
      </w:divBdr>
    </w:div>
    <w:div w:id="1036926771">
      <w:bodyDiv w:val="1"/>
      <w:marLeft w:val="0"/>
      <w:marRight w:val="0"/>
      <w:marTop w:val="0"/>
      <w:marBottom w:val="0"/>
      <w:divBdr>
        <w:top w:val="none" w:sz="0" w:space="0" w:color="auto"/>
        <w:left w:val="none" w:sz="0" w:space="0" w:color="auto"/>
        <w:bottom w:val="none" w:sz="0" w:space="0" w:color="auto"/>
        <w:right w:val="none" w:sz="0" w:space="0" w:color="auto"/>
      </w:divBdr>
    </w:div>
    <w:div w:id="1051879475">
      <w:bodyDiv w:val="1"/>
      <w:marLeft w:val="0"/>
      <w:marRight w:val="0"/>
      <w:marTop w:val="0"/>
      <w:marBottom w:val="0"/>
      <w:divBdr>
        <w:top w:val="none" w:sz="0" w:space="0" w:color="auto"/>
        <w:left w:val="none" w:sz="0" w:space="0" w:color="auto"/>
        <w:bottom w:val="none" w:sz="0" w:space="0" w:color="auto"/>
        <w:right w:val="none" w:sz="0" w:space="0" w:color="auto"/>
      </w:divBdr>
    </w:div>
    <w:div w:id="1089741256">
      <w:bodyDiv w:val="1"/>
      <w:marLeft w:val="0"/>
      <w:marRight w:val="0"/>
      <w:marTop w:val="0"/>
      <w:marBottom w:val="0"/>
      <w:divBdr>
        <w:top w:val="none" w:sz="0" w:space="0" w:color="auto"/>
        <w:left w:val="none" w:sz="0" w:space="0" w:color="auto"/>
        <w:bottom w:val="none" w:sz="0" w:space="0" w:color="auto"/>
        <w:right w:val="none" w:sz="0" w:space="0" w:color="auto"/>
      </w:divBdr>
    </w:div>
    <w:div w:id="1106852225">
      <w:bodyDiv w:val="1"/>
      <w:marLeft w:val="0"/>
      <w:marRight w:val="0"/>
      <w:marTop w:val="0"/>
      <w:marBottom w:val="0"/>
      <w:divBdr>
        <w:top w:val="none" w:sz="0" w:space="0" w:color="auto"/>
        <w:left w:val="none" w:sz="0" w:space="0" w:color="auto"/>
        <w:bottom w:val="none" w:sz="0" w:space="0" w:color="auto"/>
        <w:right w:val="none" w:sz="0" w:space="0" w:color="auto"/>
      </w:divBdr>
    </w:div>
    <w:div w:id="1107580200">
      <w:bodyDiv w:val="1"/>
      <w:marLeft w:val="0"/>
      <w:marRight w:val="0"/>
      <w:marTop w:val="0"/>
      <w:marBottom w:val="0"/>
      <w:divBdr>
        <w:top w:val="none" w:sz="0" w:space="0" w:color="auto"/>
        <w:left w:val="none" w:sz="0" w:space="0" w:color="auto"/>
        <w:bottom w:val="none" w:sz="0" w:space="0" w:color="auto"/>
        <w:right w:val="none" w:sz="0" w:space="0" w:color="auto"/>
      </w:divBdr>
    </w:div>
    <w:div w:id="1130244654">
      <w:bodyDiv w:val="1"/>
      <w:marLeft w:val="0"/>
      <w:marRight w:val="0"/>
      <w:marTop w:val="0"/>
      <w:marBottom w:val="0"/>
      <w:divBdr>
        <w:top w:val="none" w:sz="0" w:space="0" w:color="auto"/>
        <w:left w:val="none" w:sz="0" w:space="0" w:color="auto"/>
        <w:bottom w:val="none" w:sz="0" w:space="0" w:color="auto"/>
        <w:right w:val="none" w:sz="0" w:space="0" w:color="auto"/>
      </w:divBdr>
    </w:div>
    <w:div w:id="1135829886">
      <w:bodyDiv w:val="1"/>
      <w:marLeft w:val="0"/>
      <w:marRight w:val="0"/>
      <w:marTop w:val="0"/>
      <w:marBottom w:val="0"/>
      <w:divBdr>
        <w:top w:val="none" w:sz="0" w:space="0" w:color="auto"/>
        <w:left w:val="none" w:sz="0" w:space="0" w:color="auto"/>
        <w:bottom w:val="none" w:sz="0" w:space="0" w:color="auto"/>
        <w:right w:val="none" w:sz="0" w:space="0" w:color="auto"/>
      </w:divBdr>
    </w:div>
    <w:div w:id="1163277934">
      <w:bodyDiv w:val="1"/>
      <w:marLeft w:val="0"/>
      <w:marRight w:val="0"/>
      <w:marTop w:val="0"/>
      <w:marBottom w:val="0"/>
      <w:divBdr>
        <w:top w:val="none" w:sz="0" w:space="0" w:color="auto"/>
        <w:left w:val="none" w:sz="0" w:space="0" w:color="auto"/>
        <w:bottom w:val="none" w:sz="0" w:space="0" w:color="auto"/>
        <w:right w:val="none" w:sz="0" w:space="0" w:color="auto"/>
      </w:divBdr>
    </w:div>
    <w:div w:id="1187519258">
      <w:bodyDiv w:val="1"/>
      <w:marLeft w:val="0"/>
      <w:marRight w:val="0"/>
      <w:marTop w:val="0"/>
      <w:marBottom w:val="0"/>
      <w:divBdr>
        <w:top w:val="none" w:sz="0" w:space="0" w:color="auto"/>
        <w:left w:val="none" w:sz="0" w:space="0" w:color="auto"/>
        <w:bottom w:val="none" w:sz="0" w:space="0" w:color="auto"/>
        <w:right w:val="none" w:sz="0" w:space="0" w:color="auto"/>
      </w:divBdr>
    </w:div>
    <w:div w:id="1200435694">
      <w:bodyDiv w:val="1"/>
      <w:marLeft w:val="0"/>
      <w:marRight w:val="0"/>
      <w:marTop w:val="0"/>
      <w:marBottom w:val="0"/>
      <w:divBdr>
        <w:top w:val="none" w:sz="0" w:space="0" w:color="auto"/>
        <w:left w:val="none" w:sz="0" w:space="0" w:color="auto"/>
        <w:bottom w:val="none" w:sz="0" w:space="0" w:color="auto"/>
        <w:right w:val="none" w:sz="0" w:space="0" w:color="auto"/>
      </w:divBdr>
    </w:div>
    <w:div w:id="1202327393">
      <w:bodyDiv w:val="1"/>
      <w:marLeft w:val="0"/>
      <w:marRight w:val="0"/>
      <w:marTop w:val="0"/>
      <w:marBottom w:val="0"/>
      <w:divBdr>
        <w:top w:val="none" w:sz="0" w:space="0" w:color="auto"/>
        <w:left w:val="none" w:sz="0" w:space="0" w:color="auto"/>
        <w:bottom w:val="none" w:sz="0" w:space="0" w:color="auto"/>
        <w:right w:val="none" w:sz="0" w:space="0" w:color="auto"/>
      </w:divBdr>
    </w:div>
    <w:div w:id="1202353620">
      <w:bodyDiv w:val="1"/>
      <w:marLeft w:val="0"/>
      <w:marRight w:val="0"/>
      <w:marTop w:val="0"/>
      <w:marBottom w:val="0"/>
      <w:divBdr>
        <w:top w:val="none" w:sz="0" w:space="0" w:color="auto"/>
        <w:left w:val="none" w:sz="0" w:space="0" w:color="auto"/>
        <w:bottom w:val="none" w:sz="0" w:space="0" w:color="auto"/>
        <w:right w:val="none" w:sz="0" w:space="0" w:color="auto"/>
      </w:divBdr>
    </w:div>
    <w:div w:id="1221550993">
      <w:bodyDiv w:val="1"/>
      <w:marLeft w:val="0"/>
      <w:marRight w:val="0"/>
      <w:marTop w:val="0"/>
      <w:marBottom w:val="0"/>
      <w:divBdr>
        <w:top w:val="none" w:sz="0" w:space="0" w:color="auto"/>
        <w:left w:val="none" w:sz="0" w:space="0" w:color="auto"/>
        <w:bottom w:val="none" w:sz="0" w:space="0" w:color="auto"/>
        <w:right w:val="none" w:sz="0" w:space="0" w:color="auto"/>
      </w:divBdr>
    </w:div>
    <w:div w:id="1229684528">
      <w:bodyDiv w:val="1"/>
      <w:marLeft w:val="0"/>
      <w:marRight w:val="0"/>
      <w:marTop w:val="0"/>
      <w:marBottom w:val="0"/>
      <w:divBdr>
        <w:top w:val="none" w:sz="0" w:space="0" w:color="auto"/>
        <w:left w:val="none" w:sz="0" w:space="0" w:color="auto"/>
        <w:bottom w:val="none" w:sz="0" w:space="0" w:color="auto"/>
        <w:right w:val="none" w:sz="0" w:space="0" w:color="auto"/>
      </w:divBdr>
    </w:div>
    <w:div w:id="1236938472">
      <w:bodyDiv w:val="1"/>
      <w:marLeft w:val="0"/>
      <w:marRight w:val="0"/>
      <w:marTop w:val="0"/>
      <w:marBottom w:val="0"/>
      <w:divBdr>
        <w:top w:val="none" w:sz="0" w:space="0" w:color="auto"/>
        <w:left w:val="none" w:sz="0" w:space="0" w:color="auto"/>
        <w:bottom w:val="none" w:sz="0" w:space="0" w:color="auto"/>
        <w:right w:val="none" w:sz="0" w:space="0" w:color="auto"/>
      </w:divBdr>
    </w:div>
    <w:div w:id="1249387354">
      <w:bodyDiv w:val="1"/>
      <w:marLeft w:val="0"/>
      <w:marRight w:val="0"/>
      <w:marTop w:val="0"/>
      <w:marBottom w:val="0"/>
      <w:divBdr>
        <w:top w:val="none" w:sz="0" w:space="0" w:color="auto"/>
        <w:left w:val="none" w:sz="0" w:space="0" w:color="auto"/>
        <w:bottom w:val="none" w:sz="0" w:space="0" w:color="auto"/>
        <w:right w:val="none" w:sz="0" w:space="0" w:color="auto"/>
      </w:divBdr>
    </w:div>
    <w:div w:id="1278222085">
      <w:bodyDiv w:val="1"/>
      <w:marLeft w:val="0"/>
      <w:marRight w:val="0"/>
      <w:marTop w:val="0"/>
      <w:marBottom w:val="0"/>
      <w:divBdr>
        <w:top w:val="none" w:sz="0" w:space="0" w:color="auto"/>
        <w:left w:val="none" w:sz="0" w:space="0" w:color="auto"/>
        <w:bottom w:val="none" w:sz="0" w:space="0" w:color="auto"/>
        <w:right w:val="none" w:sz="0" w:space="0" w:color="auto"/>
      </w:divBdr>
    </w:div>
    <w:div w:id="1284531832">
      <w:bodyDiv w:val="1"/>
      <w:marLeft w:val="0"/>
      <w:marRight w:val="0"/>
      <w:marTop w:val="0"/>
      <w:marBottom w:val="0"/>
      <w:divBdr>
        <w:top w:val="none" w:sz="0" w:space="0" w:color="auto"/>
        <w:left w:val="none" w:sz="0" w:space="0" w:color="auto"/>
        <w:bottom w:val="none" w:sz="0" w:space="0" w:color="auto"/>
        <w:right w:val="none" w:sz="0" w:space="0" w:color="auto"/>
      </w:divBdr>
    </w:div>
    <w:div w:id="1286079859">
      <w:bodyDiv w:val="1"/>
      <w:marLeft w:val="0"/>
      <w:marRight w:val="0"/>
      <w:marTop w:val="0"/>
      <w:marBottom w:val="0"/>
      <w:divBdr>
        <w:top w:val="none" w:sz="0" w:space="0" w:color="auto"/>
        <w:left w:val="none" w:sz="0" w:space="0" w:color="auto"/>
        <w:bottom w:val="none" w:sz="0" w:space="0" w:color="auto"/>
        <w:right w:val="none" w:sz="0" w:space="0" w:color="auto"/>
      </w:divBdr>
    </w:div>
    <w:div w:id="1318992143">
      <w:bodyDiv w:val="1"/>
      <w:marLeft w:val="0"/>
      <w:marRight w:val="0"/>
      <w:marTop w:val="0"/>
      <w:marBottom w:val="0"/>
      <w:divBdr>
        <w:top w:val="none" w:sz="0" w:space="0" w:color="auto"/>
        <w:left w:val="none" w:sz="0" w:space="0" w:color="auto"/>
        <w:bottom w:val="none" w:sz="0" w:space="0" w:color="auto"/>
        <w:right w:val="none" w:sz="0" w:space="0" w:color="auto"/>
      </w:divBdr>
    </w:div>
    <w:div w:id="1346786360">
      <w:bodyDiv w:val="1"/>
      <w:marLeft w:val="0"/>
      <w:marRight w:val="0"/>
      <w:marTop w:val="0"/>
      <w:marBottom w:val="0"/>
      <w:divBdr>
        <w:top w:val="none" w:sz="0" w:space="0" w:color="auto"/>
        <w:left w:val="none" w:sz="0" w:space="0" w:color="auto"/>
        <w:bottom w:val="none" w:sz="0" w:space="0" w:color="auto"/>
        <w:right w:val="none" w:sz="0" w:space="0" w:color="auto"/>
      </w:divBdr>
    </w:div>
    <w:div w:id="1349138277">
      <w:bodyDiv w:val="1"/>
      <w:marLeft w:val="0"/>
      <w:marRight w:val="0"/>
      <w:marTop w:val="0"/>
      <w:marBottom w:val="0"/>
      <w:divBdr>
        <w:top w:val="none" w:sz="0" w:space="0" w:color="auto"/>
        <w:left w:val="none" w:sz="0" w:space="0" w:color="auto"/>
        <w:bottom w:val="none" w:sz="0" w:space="0" w:color="auto"/>
        <w:right w:val="none" w:sz="0" w:space="0" w:color="auto"/>
      </w:divBdr>
    </w:div>
    <w:div w:id="1350915622">
      <w:bodyDiv w:val="1"/>
      <w:marLeft w:val="0"/>
      <w:marRight w:val="0"/>
      <w:marTop w:val="0"/>
      <w:marBottom w:val="0"/>
      <w:divBdr>
        <w:top w:val="none" w:sz="0" w:space="0" w:color="auto"/>
        <w:left w:val="none" w:sz="0" w:space="0" w:color="auto"/>
        <w:bottom w:val="none" w:sz="0" w:space="0" w:color="auto"/>
        <w:right w:val="none" w:sz="0" w:space="0" w:color="auto"/>
      </w:divBdr>
    </w:div>
    <w:div w:id="1359886985">
      <w:bodyDiv w:val="1"/>
      <w:marLeft w:val="0"/>
      <w:marRight w:val="0"/>
      <w:marTop w:val="0"/>
      <w:marBottom w:val="0"/>
      <w:divBdr>
        <w:top w:val="none" w:sz="0" w:space="0" w:color="auto"/>
        <w:left w:val="none" w:sz="0" w:space="0" w:color="auto"/>
        <w:bottom w:val="none" w:sz="0" w:space="0" w:color="auto"/>
        <w:right w:val="none" w:sz="0" w:space="0" w:color="auto"/>
      </w:divBdr>
    </w:div>
    <w:div w:id="1393581443">
      <w:bodyDiv w:val="1"/>
      <w:marLeft w:val="0"/>
      <w:marRight w:val="0"/>
      <w:marTop w:val="0"/>
      <w:marBottom w:val="0"/>
      <w:divBdr>
        <w:top w:val="none" w:sz="0" w:space="0" w:color="auto"/>
        <w:left w:val="none" w:sz="0" w:space="0" w:color="auto"/>
        <w:bottom w:val="none" w:sz="0" w:space="0" w:color="auto"/>
        <w:right w:val="none" w:sz="0" w:space="0" w:color="auto"/>
      </w:divBdr>
    </w:div>
    <w:div w:id="1397167130">
      <w:bodyDiv w:val="1"/>
      <w:marLeft w:val="0"/>
      <w:marRight w:val="0"/>
      <w:marTop w:val="0"/>
      <w:marBottom w:val="0"/>
      <w:divBdr>
        <w:top w:val="none" w:sz="0" w:space="0" w:color="auto"/>
        <w:left w:val="none" w:sz="0" w:space="0" w:color="auto"/>
        <w:bottom w:val="none" w:sz="0" w:space="0" w:color="auto"/>
        <w:right w:val="none" w:sz="0" w:space="0" w:color="auto"/>
      </w:divBdr>
    </w:div>
    <w:div w:id="1424648310">
      <w:bodyDiv w:val="1"/>
      <w:marLeft w:val="0"/>
      <w:marRight w:val="0"/>
      <w:marTop w:val="0"/>
      <w:marBottom w:val="0"/>
      <w:divBdr>
        <w:top w:val="none" w:sz="0" w:space="0" w:color="auto"/>
        <w:left w:val="none" w:sz="0" w:space="0" w:color="auto"/>
        <w:bottom w:val="none" w:sz="0" w:space="0" w:color="auto"/>
        <w:right w:val="none" w:sz="0" w:space="0" w:color="auto"/>
      </w:divBdr>
    </w:div>
    <w:div w:id="1424717295">
      <w:bodyDiv w:val="1"/>
      <w:marLeft w:val="0"/>
      <w:marRight w:val="0"/>
      <w:marTop w:val="0"/>
      <w:marBottom w:val="0"/>
      <w:divBdr>
        <w:top w:val="none" w:sz="0" w:space="0" w:color="auto"/>
        <w:left w:val="none" w:sz="0" w:space="0" w:color="auto"/>
        <w:bottom w:val="none" w:sz="0" w:space="0" w:color="auto"/>
        <w:right w:val="none" w:sz="0" w:space="0" w:color="auto"/>
      </w:divBdr>
    </w:div>
    <w:div w:id="1434517855">
      <w:bodyDiv w:val="1"/>
      <w:marLeft w:val="0"/>
      <w:marRight w:val="0"/>
      <w:marTop w:val="0"/>
      <w:marBottom w:val="0"/>
      <w:divBdr>
        <w:top w:val="none" w:sz="0" w:space="0" w:color="auto"/>
        <w:left w:val="none" w:sz="0" w:space="0" w:color="auto"/>
        <w:bottom w:val="none" w:sz="0" w:space="0" w:color="auto"/>
        <w:right w:val="none" w:sz="0" w:space="0" w:color="auto"/>
      </w:divBdr>
    </w:div>
    <w:div w:id="1447775053">
      <w:bodyDiv w:val="1"/>
      <w:marLeft w:val="0"/>
      <w:marRight w:val="0"/>
      <w:marTop w:val="0"/>
      <w:marBottom w:val="0"/>
      <w:divBdr>
        <w:top w:val="none" w:sz="0" w:space="0" w:color="auto"/>
        <w:left w:val="none" w:sz="0" w:space="0" w:color="auto"/>
        <w:bottom w:val="none" w:sz="0" w:space="0" w:color="auto"/>
        <w:right w:val="none" w:sz="0" w:space="0" w:color="auto"/>
      </w:divBdr>
    </w:div>
    <w:div w:id="1541816634">
      <w:bodyDiv w:val="1"/>
      <w:marLeft w:val="0"/>
      <w:marRight w:val="0"/>
      <w:marTop w:val="0"/>
      <w:marBottom w:val="0"/>
      <w:divBdr>
        <w:top w:val="none" w:sz="0" w:space="0" w:color="auto"/>
        <w:left w:val="none" w:sz="0" w:space="0" w:color="auto"/>
        <w:bottom w:val="none" w:sz="0" w:space="0" w:color="auto"/>
        <w:right w:val="none" w:sz="0" w:space="0" w:color="auto"/>
      </w:divBdr>
    </w:div>
    <w:div w:id="1579558341">
      <w:bodyDiv w:val="1"/>
      <w:marLeft w:val="0"/>
      <w:marRight w:val="0"/>
      <w:marTop w:val="0"/>
      <w:marBottom w:val="0"/>
      <w:divBdr>
        <w:top w:val="none" w:sz="0" w:space="0" w:color="auto"/>
        <w:left w:val="none" w:sz="0" w:space="0" w:color="auto"/>
        <w:bottom w:val="none" w:sz="0" w:space="0" w:color="auto"/>
        <w:right w:val="none" w:sz="0" w:space="0" w:color="auto"/>
      </w:divBdr>
    </w:div>
    <w:div w:id="1580403225">
      <w:bodyDiv w:val="1"/>
      <w:marLeft w:val="0"/>
      <w:marRight w:val="0"/>
      <w:marTop w:val="0"/>
      <w:marBottom w:val="0"/>
      <w:divBdr>
        <w:top w:val="none" w:sz="0" w:space="0" w:color="auto"/>
        <w:left w:val="none" w:sz="0" w:space="0" w:color="auto"/>
        <w:bottom w:val="none" w:sz="0" w:space="0" w:color="auto"/>
        <w:right w:val="none" w:sz="0" w:space="0" w:color="auto"/>
      </w:divBdr>
    </w:div>
    <w:div w:id="1595238343">
      <w:bodyDiv w:val="1"/>
      <w:marLeft w:val="0"/>
      <w:marRight w:val="0"/>
      <w:marTop w:val="0"/>
      <w:marBottom w:val="0"/>
      <w:divBdr>
        <w:top w:val="none" w:sz="0" w:space="0" w:color="auto"/>
        <w:left w:val="none" w:sz="0" w:space="0" w:color="auto"/>
        <w:bottom w:val="none" w:sz="0" w:space="0" w:color="auto"/>
        <w:right w:val="none" w:sz="0" w:space="0" w:color="auto"/>
      </w:divBdr>
    </w:div>
    <w:div w:id="1596211837">
      <w:bodyDiv w:val="1"/>
      <w:marLeft w:val="0"/>
      <w:marRight w:val="0"/>
      <w:marTop w:val="0"/>
      <w:marBottom w:val="0"/>
      <w:divBdr>
        <w:top w:val="none" w:sz="0" w:space="0" w:color="auto"/>
        <w:left w:val="none" w:sz="0" w:space="0" w:color="auto"/>
        <w:bottom w:val="none" w:sz="0" w:space="0" w:color="auto"/>
        <w:right w:val="none" w:sz="0" w:space="0" w:color="auto"/>
      </w:divBdr>
    </w:div>
    <w:div w:id="1596858983">
      <w:bodyDiv w:val="1"/>
      <w:marLeft w:val="0"/>
      <w:marRight w:val="0"/>
      <w:marTop w:val="0"/>
      <w:marBottom w:val="0"/>
      <w:divBdr>
        <w:top w:val="none" w:sz="0" w:space="0" w:color="auto"/>
        <w:left w:val="none" w:sz="0" w:space="0" w:color="auto"/>
        <w:bottom w:val="none" w:sz="0" w:space="0" w:color="auto"/>
        <w:right w:val="none" w:sz="0" w:space="0" w:color="auto"/>
      </w:divBdr>
    </w:div>
    <w:div w:id="1598367206">
      <w:bodyDiv w:val="1"/>
      <w:marLeft w:val="0"/>
      <w:marRight w:val="0"/>
      <w:marTop w:val="0"/>
      <w:marBottom w:val="0"/>
      <w:divBdr>
        <w:top w:val="none" w:sz="0" w:space="0" w:color="auto"/>
        <w:left w:val="none" w:sz="0" w:space="0" w:color="auto"/>
        <w:bottom w:val="none" w:sz="0" w:space="0" w:color="auto"/>
        <w:right w:val="none" w:sz="0" w:space="0" w:color="auto"/>
      </w:divBdr>
    </w:div>
    <w:div w:id="1621914046">
      <w:bodyDiv w:val="1"/>
      <w:marLeft w:val="0"/>
      <w:marRight w:val="0"/>
      <w:marTop w:val="0"/>
      <w:marBottom w:val="0"/>
      <w:divBdr>
        <w:top w:val="none" w:sz="0" w:space="0" w:color="auto"/>
        <w:left w:val="none" w:sz="0" w:space="0" w:color="auto"/>
        <w:bottom w:val="none" w:sz="0" w:space="0" w:color="auto"/>
        <w:right w:val="none" w:sz="0" w:space="0" w:color="auto"/>
      </w:divBdr>
    </w:div>
    <w:div w:id="1666087803">
      <w:bodyDiv w:val="1"/>
      <w:marLeft w:val="0"/>
      <w:marRight w:val="0"/>
      <w:marTop w:val="0"/>
      <w:marBottom w:val="0"/>
      <w:divBdr>
        <w:top w:val="none" w:sz="0" w:space="0" w:color="auto"/>
        <w:left w:val="none" w:sz="0" w:space="0" w:color="auto"/>
        <w:bottom w:val="none" w:sz="0" w:space="0" w:color="auto"/>
        <w:right w:val="none" w:sz="0" w:space="0" w:color="auto"/>
      </w:divBdr>
    </w:div>
    <w:div w:id="1675111768">
      <w:bodyDiv w:val="1"/>
      <w:marLeft w:val="0"/>
      <w:marRight w:val="0"/>
      <w:marTop w:val="0"/>
      <w:marBottom w:val="0"/>
      <w:divBdr>
        <w:top w:val="none" w:sz="0" w:space="0" w:color="auto"/>
        <w:left w:val="none" w:sz="0" w:space="0" w:color="auto"/>
        <w:bottom w:val="none" w:sz="0" w:space="0" w:color="auto"/>
        <w:right w:val="none" w:sz="0" w:space="0" w:color="auto"/>
      </w:divBdr>
    </w:div>
    <w:div w:id="1675376721">
      <w:bodyDiv w:val="1"/>
      <w:marLeft w:val="0"/>
      <w:marRight w:val="0"/>
      <w:marTop w:val="0"/>
      <w:marBottom w:val="0"/>
      <w:divBdr>
        <w:top w:val="none" w:sz="0" w:space="0" w:color="auto"/>
        <w:left w:val="none" w:sz="0" w:space="0" w:color="auto"/>
        <w:bottom w:val="none" w:sz="0" w:space="0" w:color="auto"/>
        <w:right w:val="none" w:sz="0" w:space="0" w:color="auto"/>
      </w:divBdr>
    </w:div>
    <w:div w:id="1682121941">
      <w:bodyDiv w:val="1"/>
      <w:marLeft w:val="0"/>
      <w:marRight w:val="0"/>
      <w:marTop w:val="0"/>
      <w:marBottom w:val="0"/>
      <w:divBdr>
        <w:top w:val="none" w:sz="0" w:space="0" w:color="auto"/>
        <w:left w:val="none" w:sz="0" w:space="0" w:color="auto"/>
        <w:bottom w:val="none" w:sz="0" w:space="0" w:color="auto"/>
        <w:right w:val="none" w:sz="0" w:space="0" w:color="auto"/>
      </w:divBdr>
    </w:div>
    <w:div w:id="1684479146">
      <w:bodyDiv w:val="1"/>
      <w:marLeft w:val="0"/>
      <w:marRight w:val="0"/>
      <w:marTop w:val="0"/>
      <w:marBottom w:val="0"/>
      <w:divBdr>
        <w:top w:val="none" w:sz="0" w:space="0" w:color="auto"/>
        <w:left w:val="none" w:sz="0" w:space="0" w:color="auto"/>
        <w:bottom w:val="none" w:sz="0" w:space="0" w:color="auto"/>
        <w:right w:val="none" w:sz="0" w:space="0" w:color="auto"/>
      </w:divBdr>
    </w:div>
    <w:div w:id="1699962561">
      <w:bodyDiv w:val="1"/>
      <w:marLeft w:val="0"/>
      <w:marRight w:val="0"/>
      <w:marTop w:val="0"/>
      <w:marBottom w:val="0"/>
      <w:divBdr>
        <w:top w:val="none" w:sz="0" w:space="0" w:color="auto"/>
        <w:left w:val="none" w:sz="0" w:space="0" w:color="auto"/>
        <w:bottom w:val="none" w:sz="0" w:space="0" w:color="auto"/>
        <w:right w:val="none" w:sz="0" w:space="0" w:color="auto"/>
      </w:divBdr>
    </w:div>
    <w:div w:id="1709455485">
      <w:bodyDiv w:val="1"/>
      <w:marLeft w:val="0"/>
      <w:marRight w:val="0"/>
      <w:marTop w:val="0"/>
      <w:marBottom w:val="0"/>
      <w:divBdr>
        <w:top w:val="none" w:sz="0" w:space="0" w:color="auto"/>
        <w:left w:val="none" w:sz="0" w:space="0" w:color="auto"/>
        <w:bottom w:val="none" w:sz="0" w:space="0" w:color="auto"/>
        <w:right w:val="none" w:sz="0" w:space="0" w:color="auto"/>
      </w:divBdr>
    </w:div>
    <w:div w:id="1734427922">
      <w:bodyDiv w:val="1"/>
      <w:marLeft w:val="0"/>
      <w:marRight w:val="0"/>
      <w:marTop w:val="0"/>
      <w:marBottom w:val="0"/>
      <w:divBdr>
        <w:top w:val="none" w:sz="0" w:space="0" w:color="auto"/>
        <w:left w:val="none" w:sz="0" w:space="0" w:color="auto"/>
        <w:bottom w:val="none" w:sz="0" w:space="0" w:color="auto"/>
        <w:right w:val="none" w:sz="0" w:space="0" w:color="auto"/>
      </w:divBdr>
    </w:div>
    <w:div w:id="1740905932">
      <w:bodyDiv w:val="1"/>
      <w:marLeft w:val="0"/>
      <w:marRight w:val="0"/>
      <w:marTop w:val="0"/>
      <w:marBottom w:val="0"/>
      <w:divBdr>
        <w:top w:val="none" w:sz="0" w:space="0" w:color="auto"/>
        <w:left w:val="none" w:sz="0" w:space="0" w:color="auto"/>
        <w:bottom w:val="none" w:sz="0" w:space="0" w:color="auto"/>
        <w:right w:val="none" w:sz="0" w:space="0" w:color="auto"/>
      </w:divBdr>
    </w:div>
    <w:div w:id="1777020226">
      <w:bodyDiv w:val="1"/>
      <w:marLeft w:val="0"/>
      <w:marRight w:val="0"/>
      <w:marTop w:val="0"/>
      <w:marBottom w:val="0"/>
      <w:divBdr>
        <w:top w:val="none" w:sz="0" w:space="0" w:color="auto"/>
        <w:left w:val="none" w:sz="0" w:space="0" w:color="auto"/>
        <w:bottom w:val="none" w:sz="0" w:space="0" w:color="auto"/>
        <w:right w:val="none" w:sz="0" w:space="0" w:color="auto"/>
      </w:divBdr>
    </w:div>
    <w:div w:id="1778140668">
      <w:bodyDiv w:val="1"/>
      <w:marLeft w:val="0"/>
      <w:marRight w:val="0"/>
      <w:marTop w:val="0"/>
      <w:marBottom w:val="0"/>
      <w:divBdr>
        <w:top w:val="none" w:sz="0" w:space="0" w:color="auto"/>
        <w:left w:val="none" w:sz="0" w:space="0" w:color="auto"/>
        <w:bottom w:val="none" w:sz="0" w:space="0" w:color="auto"/>
        <w:right w:val="none" w:sz="0" w:space="0" w:color="auto"/>
      </w:divBdr>
    </w:div>
    <w:div w:id="1781872344">
      <w:bodyDiv w:val="1"/>
      <w:marLeft w:val="0"/>
      <w:marRight w:val="0"/>
      <w:marTop w:val="0"/>
      <w:marBottom w:val="0"/>
      <w:divBdr>
        <w:top w:val="none" w:sz="0" w:space="0" w:color="auto"/>
        <w:left w:val="none" w:sz="0" w:space="0" w:color="auto"/>
        <w:bottom w:val="none" w:sz="0" w:space="0" w:color="auto"/>
        <w:right w:val="none" w:sz="0" w:space="0" w:color="auto"/>
      </w:divBdr>
    </w:div>
    <w:div w:id="1790120635">
      <w:bodyDiv w:val="1"/>
      <w:marLeft w:val="0"/>
      <w:marRight w:val="0"/>
      <w:marTop w:val="0"/>
      <w:marBottom w:val="0"/>
      <w:divBdr>
        <w:top w:val="none" w:sz="0" w:space="0" w:color="auto"/>
        <w:left w:val="none" w:sz="0" w:space="0" w:color="auto"/>
        <w:bottom w:val="none" w:sz="0" w:space="0" w:color="auto"/>
        <w:right w:val="none" w:sz="0" w:space="0" w:color="auto"/>
      </w:divBdr>
    </w:div>
    <w:div w:id="1800802621">
      <w:bodyDiv w:val="1"/>
      <w:marLeft w:val="0"/>
      <w:marRight w:val="0"/>
      <w:marTop w:val="0"/>
      <w:marBottom w:val="0"/>
      <w:divBdr>
        <w:top w:val="none" w:sz="0" w:space="0" w:color="auto"/>
        <w:left w:val="none" w:sz="0" w:space="0" w:color="auto"/>
        <w:bottom w:val="none" w:sz="0" w:space="0" w:color="auto"/>
        <w:right w:val="none" w:sz="0" w:space="0" w:color="auto"/>
      </w:divBdr>
    </w:div>
    <w:div w:id="1841845345">
      <w:bodyDiv w:val="1"/>
      <w:marLeft w:val="0"/>
      <w:marRight w:val="0"/>
      <w:marTop w:val="0"/>
      <w:marBottom w:val="0"/>
      <w:divBdr>
        <w:top w:val="none" w:sz="0" w:space="0" w:color="auto"/>
        <w:left w:val="none" w:sz="0" w:space="0" w:color="auto"/>
        <w:bottom w:val="none" w:sz="0" w:space="0" w:color="auto"/>
        <w:right w:val="none" w:sz="0" w:space="0" w:color="auto"/>
      </w:divBdr>
    </w:div>
    <w:div w:id="1880586470">
      <w:bodyDiv w:val="1"/>
      <w:marLeft w:val="0"/>
      <w:marRight w:val="0"/>
      <w:marTop w:val="0"/>
      <w:marBottom w:val="0"/>
      <w:divBdr>
        <w:top w:val="none" w:sz="0" w:space="0" w:color="auto"/>
        <w:left w:val="none" w:sz="0" w:space="0" w:color="auto"/>
        <w:bottom w:val="none" w:sz="0" w:space="0" w:color="auto"/>
        <w:right w:val="none" w:sz="0" w:space="0" w:color="auto"/>
      </w:divBdr>
    </w:div>
    <w:div w:id="1918130247">
      <w:bodyDiv w:val="1"/>
      <w:marLeft w:val="0"/>
      <w:marRight w:val="0"/>
      <w:marTop w:val="0"/>
      <w:marBottom w:val="0"/>
      <w:divBdr>
        <w:top w:val="none" w:sz="0" w:space="0" w:color="auto"/>
        <w:left w:val="none" w:sz="0" w:space="0" w:color="auto"/>
        <w:bottom w:val="none" w:sz="0" w:space="0" w:color="auto"/>
        <w:right w:val="none" w:sz="0" w:space="0" w:color="auto"/>
      </w:divBdr>
    </w:div>
    <w:div w:id="1937325963">
      <w:bodyDiv w:val="1"/>
      <w:marLeft w:val="0"/>
      <w:marRight w:val="0"/>
      <w:marTop w:val="0"/>
      <w:marBottom w:val="0"/>
      <w:divBdr>
        <w:top w:val="none" w:sz="0" w:space="0" w:color="auto"/>
        <w:left w:val="none" w:sz="0" w:space="0" w:color="auto"/>
        <w:bottom w:val="none" w:sz="0" w:space="0" w:color="auto"/>
        <w:right w:val="none" w:sz="0" w:space="0" w:color="auto"/>
      </w:divBdr>
    </w:div>
    <w:div w:id="1959869943">
      <w:bodyDiv w:val="1"/>
      <w:marLeft w:val="0"/>
      <w:marRight w:val="0"/>
      <w:marTop w:val="0"/>
      <w:marBottom w:val="0"/>
      <w:divBdr>
        <w:top w:val="none" w:sz="0" w:space="0" w:color="auto"/>
        <w:left w:val="none" w:sz="0" w:space="0" w:color="auto"/>
        <w:bottom w:val="none" w:sz="0" w:space="0" w:color="auto"/>
        <w:right w:val="none" w:sz="0" w:space="0" w:color="auto"/>
      </w:divBdr>
    </w:div>
    <w:div w:id="1982807069">
      <w:bodyDiv w:val="1"/>
      <w:marLeft w:val="0"/>
      <w:marRight w:val="0"/>
      <w:marTop w:val="0"/>
      <w:marBottom w:val="0"/>
      <w:divBdr>
        <w:top w:val="none" w:sz="0" w:space="0" w:color="auto"/>
        <w:left w:val="none" w:sz="0" w:space="0" w:color="auto"/>
        <w:bottom w:val="none" w:sz="0" w:space="0" w:color="auto"/>
        <w:right w:val="none" w:sz="0" w:space="0" w:color="auto"/>
      </w:divBdr>
    </w:div>
    <w:div w:id="1991784882">
      <w:bodyDiv w:val="1"/>
      <w:marLeft w:val="0"/>
      <w:marRight w:val="0"/>
      <w:marTop w:val="0"/>
      <w:marBottom w:val="0"/>
      <w:divBdr>
        <w:top w:val="none" w:sz="0" w:space="0" w:color="auto"/>
        <w:left w:val="none" w:sz="0" w:space="0" w:color="auto"/>
        <w:bottom w:val="none" w:sz="0" w:space="0" w:color="auto"/>
        <w:right w:val="none" w:sz="0" w:space="0" w:color="auto"/>
      </w:divBdr>
    </w:div>
    <w:div w:id="2005351829">
      <w:bodyDiv w:val="1"/>
      <w:marLeft w:val="0"/>
      <w:marRight w:val="0"/>
      <w:marTop w:val="0"/>
      <w:marBottom w:val="0"/>
      <w:divBdr>
        <w:top w:val="none" w:sz="0" w:space="0" w:color="auto"/>
        <w:left w:val="none" w:sz="0" w:space="0" w:color="auto"/>
        <w:bottom w:val="none" w:sz="0" w:space="0" w:color="auto"/>
        <w:right w:val="none" w:sz="0" w:space="0" w:color="auto"/>
      </w:divBdr>
    </w:div>
    <w:div w:id="2011133691">
      <w:bodyDiv w:val="1"/>
      <w:marLeft w:val="0"/>
      <w:marRight w:val="0"/>
      <w:marTop w:val="0"/>
      <w:marBottom w:val="0"/>
      <w:divBdr>
        <w:top w:val="none" w:sz="0" w:space="0" w:color="auto"/>
        <w:left w:val="none" w:sz="0" w:space="0" w:color="auto"/>
        <w:bottom w:val="none" w:sz="0" w:space="0" w:color="auto"/>
        <w:right w:val="none" w:sz="0" w:space="0" w:color="auto"/>
      </w:divBdr>
    </w:div>
    <w:div w:id="2106074645">
      <w:bodyDiv w:val="1"/>
      <w:marLeft w:val="0"/>
      <w:marRight w:val="0"/>
      <w:marTop w:val="0"/>
      <w:marBottom w:val="0"/>
      <w:divBdr>
        <w:top w:val="none" w:sz="0" w:space="0" w:color="auto"/>
        <w:left w:val="none" w:sz="0" w:space="0" w:color="auto"/>
        <w:bottom w:val="none" w:sz="0" w:space="0" w:color="auto"/>
        <w:right w:val="none" w:sz="0" w:space="0" w:color="auto"/>
      </w:divBdr>
    </w:div>
    <w:div w:id="213386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2.emf"/><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hyperlink" Target="http://www.dmspro.vn" TargetMode="External"/><Relationship Id="rId32" Type="http://schemas.openxmlformats.org/officeDocument/2006/relationships/image" Target="media/image22.emf"/><Relationship Id="rId37" Type="http://schemas.openxmlformats.org/officeDocument/2006/relationships/hyperlink" Target="mailto:trienkhai@dmspro.vn"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3.emf"/><Relationship Id="rId64" Type="http://schemas.openxmlformats.org/officeDocument/2006/relationships/image" Target="media/image47.jpeg"/><Relationship Id="rId69" Type="http://schemas.openxmlformats.org/officeDocument/2006/relationships/image" Target="media/image52.png"/><Relationship Id="rId113" Type="http://schemas.openxmlformats.org/officeDocument/2006/relationships/footer" Target="footer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package" Target="embeddings/Microsoft_Visio_Drawing2.vsdx"/><Relationship Id="rId38" Type="http://schemas.openxmlformats.org/officeDocument/2006/relationships/hyperlink" Target="mailto:%20MCM.DEV@DMSPRO.VN" TargetMode="External"/><Relationship Id="rId59" Type="http://schemas.openxmlformats.org/officeDocument/2006/relationships/image" Target="media/image42.png"/><Relationship Id="rId103" Type="http://schemas.openxmlformats.org/officeDocument/2006/relationships/image" Target="media/image86.jpeg"/><Relationship Id="rId108" Type="http://schemas.openxmlformats.org/officeDocument/2006/relationships/image" Target="media/image91.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jp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mailto:kyvy.dms@dmspro.vn" TargetMode="External"/><Relationship Id="rId49" Type="http://schemas.openxmlformats.org/officeDocument/2006/relationships/hyperlink" Target="http://www.dmspro.vn" TargetMode="External"/><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fontTable" Target="fontTable.xml"/><Relationship Id="rId10" Type="http://schemas.openxmlformats.org/officeDocument/2006/relationships/hyperlink" Target="http://www.dmspro.vn" TargetMode="External"/><Relationship Id="rId31" Type="http://schemas.openxmlformats.org/officeDocument/2006/relationships/package" Target="embeddings/Microsoft_Visio_Drawing1.vsdx"/><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mailto:support@dmspro.vn" TargetMode="External"/><Relationship Id="rId109" Type="http://schemas.openxmlformats.org/officeDocument/2006/relationships/image" Target="media/image92.png"/><Relationship Id="rId34" Type="http://schemas.openxmlformats.org/officeDocument/2006/relationships/image" Target="media/image23.emf"/><Relationship Id="rId50" Type="http://schemas.openxmlformats.org/officeDocument/2006/relationships/hyperlink" Target="mailto:info@dmspro.vn" TargetMode="External"/><Relationship Id="rId55" Type="http://schemas.openxmlformats.org/officeDocument/2006/relationships/image" Target="media/image38.png"/><Relationship Id="rId76" Type="http://schemas.openxmlformats.org/officeDocument/2006/relationships/image" Target="media/image59.jpeg"/><Relationship Id="rId97" Type="http://schemas.openxmlformats.org/officeDocument/2006/relationships/image" Target="media/image80.jpe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3.png"/><Relationship Id="rId115" Type="http://schemas.microsoft.com/office/2011/relationships/people" Target="peop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4.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EA01B2-6D41-4BF1-8B00-674F71A5A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48</Pages>
  <Words>8511</Words>
  <Characters>48514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Nguyen</dc:creator>
  <cp:keywords/>
  <dc:description/>
  <cp:lastModifiedBy>Microsoft account</cp:lastModifiedBy>
  <cp:revision>27</cp:revision>
  <cp:lastPrinted>2017-03-22T17:16:00Z</cp:lastPrinted>
  <dcterms:created xsi:type="dcterms:W3CDTF">2017-03-22T04:07:00Z</dcterms:created>
  <dcterms:modified xsi:type="dcterms:W3CDTF">2017-03-30T02:37:00Z</dcterms:modified>
</cp:coreProperties>
</file>